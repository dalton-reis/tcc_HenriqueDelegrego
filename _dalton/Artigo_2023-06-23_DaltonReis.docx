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2C3BF168" w:rsidR="00BB3651" w:rsidRDefault="00AB4B01" w:rsidP="00BB3651">
      <w:pPr>
        <w:pStyle w:val="TF-TTULOTCC"/>
      </w:pPr>
      <w:r>
        <w:rPr>
          <w:caps w:val="0"/>
        </w:rPr>
        <w:t xml:space="preserve">hARdware: </w:t>
      </w:r>
      <w:r w:rsidR="00EC54DE" w:rsidRPr="00EC54DE">
        <w:t>APLICATIVO PARA AUXILIAR A VISITAÇÃO DE OBJETOS DE UM MUSEU TECNOLÓGICO USANDO REALIDADE AUMENTADA</w:t>
      </w:r>
    </w:p>
    <w:p w14:paraId="6305AA89" w14:textId="00A5227F" w:rsidR="00BB3651" w:rsidRDefault="00EC54DE" w:rsidP="005E4D96">
      <w:pPr>
        <w:pStyle w:val="TF-AUTORES"/>
        <w:rPr>
          <w:b w:val="0"/>
          <w:lang w:val="pt-BR"/>
        </w:rPr>
      </w:pPr>
      <w:r>
        <w:rPr>
          <w:lang w:val="pt-BR"/>
        </w:rPr>
        <w:t>Henrique Delegrego</w:t>
      </w:r>
      <w:r w:rsidR="005E4D96" w:rsidRPr="0039084B">
        <w:rPr>
          <w:lang w:val="pt-BR"/>
        </w:rPr>
        <w:t xml:space="preserve">, </w:t>
      </w:r>
      <w:r>
        <w:rPr>
          <w:lang w:val="pt-BR"/>
        </w:rPr>
        <w:t>Dalton Solano dos Reis</w:t>
      </w:r>
      <w:r w:rsidR="005E4D96">
        <w:rPr>
          <w:lang w:val="pt-BR"/>
        </w:rPr>
        <w:t xml:space="preserve">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288EC4F" w:rsidR="00EC5071" w:rsidRPr="00EC5071" w:rsidRDefault="007B0207" w:rsidP="00EC5071">
      <w:pPr>
        <w:pStyle w:val="TF-EMAIL"/>
      </w:pPr>
      <w:r>
        <w:t>hdelegrego</w:t>
      </w:r>
      <w:r w:rsidR="00EC5071">
        <w:t>@furb.br</w:t>
      </w:r>
      <w:r w:rsidR="00EC5071" w:rsidRPr="00EC5071">
        <w:t xml:space="preserve">, </w:t>
      </w:r>
      <w:r w:rsidR="005F2015">
        <w:t>dalton</w:t>
      </w:r>
      <w:r w:rsidR="00EC5071">
        <w:t>@furb.br</w:t>
      </w:r>
    </w:p>
    <w:p w14:paraId="0BBDE8E3" w14:textId="1D7CAE27" w:rsidR="00F255FC" w:rsidRPr="0015094C" w:rsidRDefault="005E4D96" w:rsidP="0015094C">
      <w:pPr>
        <w:pStyle w:val="TF-RESUMO"/>
        <w:rPr>
          <w:b/>
        </w:rPr>
      </w:pPr>
      <w:r w:rsidRPr="005E4D96">
        <w:rPr>
          <w:b/>
        </w:rPr>
        <w:t>Resumo:</w:t>
      </w:r>
      <w:r w:rsidRPr="0015094C">
        <w:rPr>
          <w:b/>
        </w:rPr>
        <w:t xml:space="preserve"> </w:t>
      </w:r>
      <w:r w:rsidR="001D7E0C" w:rsidRPr="0015094C">
        <w:rPr>
          <w:bCs/>
        </w:rPr>
        <w:t xml:space="preserve">Este artigo apresenta um aplicativo que tem como objetivo melhorar a experiência de visitação em um museu tecnológico através da Realidade Aumentada. O aplicativo foi desenvolvido na plataforma Unity, utilizando a linguagem de programação C# e a ferramenta Vuforia. Para a interação em rede, foi utilizada uma placa </w:t>
      </w:r>
      <w:r w:rsidR="008A1976">
        <w:t>ESP8266</w:t>
      </w:r>
      <w:r w:rsidR="001D7E0C" w:rsidRPr="0015094C">
        <w:rPr>
          <w:bCs/>
        </w:rPr>
        <w:t xml:space="preserve">. A aplicação é capaz de detectar marcadores colocados sobre chapas pretas de madeira em dois cenários distintos, acionando assim a sequência do código hARdware. A combinação das tecnologias de realidade aumentada e realidade misturada permite guiar o usuário na interação com cada cenário, proporcionando uma oportunidade de aprendizado </w:t>
      </w:r>
      <w:del w:id="2" w:author="Dalton Solano dos Reis" w:date="2023-06-24T11:33:00Z">
        <w:r w:rsidR="001D7E0C" w:rsidRPr="0015094C" w:rsidDel="003C30E7">
          <w:rPr>
            <w:bCs/>
          </w:rPr>
          <w:delText>mais aprofundada</w:delText>
        </w:r>
      </w:del>
      <w:ins w:id="3" w:author="Dalton Solano dos Reis" w:date="2023-06-24T11:33:00Z">
        <w:r w:rsidR="003C30E7">
          <w:rPr>
            <w:bCs/>
          </w:rPr>
          <w:t>diferente</w:t>
        </w:r>
      </w:ins>
      <w:r w:rsidR="001D7E0C" w:rsidRPr="0015094C">
        <w:rPr>
          <w:bCs/>
        </w:rPr>
        <w:t xml:space="preserve"> sobre o objeto em exibição. Essa abordagem abrange o uso de informações textuais, áudio e animações para transmitir ao usuário as características técnicas e a história do objeto de forma envolvente e educativa. Ao explorar o aplicativo, os visitantes do museu têm acesso a um conteúdo mais enriquecido, podendo compreender melhor os detalhes e contextos relacionados aos objetos expostos</w:t>
      </w:r>
      <w:r w:rsidR="001D7E0C" w:rsidRPr="0015094C">
        <w:rPr>
          <w:b/>
        </w:rPr>
        <w:t>.</w:t>
      </w:r>
    </w:p>
    <w:p w14:paraId="0F9BF9BA" w14:textId="7281A270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 xml:space="preserve">: </w:t>
      </w:r>
      <w:r w:rsidR="004A129C">
        <w:t>Realidade aumentada</w:t>
      </w:r>
      <w:r w:rsidRPr="002879A7">
        <w:t>.</w:t>
      </w:r>
      <w:r w:rsidR="001F6BF9">
        <w:t xml:space="preserve"> Realidade misturada.</w:t>
      </w:r>
      <w:r w:rsidRPr="002879A7">
        <w:t xml:space="preserve"> </w:t>
      </w:r>
      <w:r w:rsidR="004A129C">
        <w:t>Museus</w:t>
      </w:r>
      <w:r w:rsidR="002879A7">
        <w:t xml:space="preserve">. </w:t>
      </w:r>
      <w:r w:rsidR="008133A6">
        <w:t>Educação</w:t>
      </w:r>
      <w:r w:rsidRPr="002879A7">
        <w:t xml:space="preserve">. </w:t>
      </w:r>
      <w:r w:rsidR="008133A6">
        <w:t>Hardware</w:t>
      </w:r>
      <w:r w:rsidRPr="002879A7">
        <w:t xml:space="preserve">. </w:t>
      </w:r>
      <w:r w:rsidR="00750EC7">
        <w:t>Detecção de objetos</w:t>
      </w:r>
      <w:r w:rsidRPr="002879A7">
        <w:t>.</w:t>
      </w:r>
    </w:p>
    <w:p w14:paraId="6DC7FCF4" w14:textId="77777777" w:rsidR="00D804E0" w:rsidRDefault="00F255FC" w:rsidP="004E557E">
      <w:pPr>
        <w:pStyle w:val="Ttulo1"/>
      </w:pPr>
      <w:bookmarkStart w:id="4" w:name="_Toc511928422"/>
      <w:bookmarkStart w:id="5" w:name="_Toc420723208"/>
      <w:bookmarkStart w:id="6" w:name="_Toc482682369"/>
      <w:bookmarkStart w:id="7" w:name="_Toc54164903"/>
      <w:bookmarkStart w:id="8" w:name="_Toc54165663"/>
      <w:bookmarkStart w:id="9" w:name="_Toc54169315"/>
      <w:bookmarkStart w:id="10" w:name="_Toc96347419"/>
      <w:bookmarkStart w:id="11" w:name="_Toc96357709"/>
      <w:bookmarkStart w:id="12" w:name="_Toc96491849"/>
      <w:r w:rsidRPr="00D804E0">
        <w:t>Introdução</w:t>
      </w:r>
      <w:bookmarkEnd w:id="4"/>
    </w:p>
    <w:bookmarkEnd w:id="5"/>
    <w:bookmarkEnd w:id="6"/>
    <w:bookmarkEnd w:id="7"/>
    <w:bookmarkEnd w:id="8"/>
    <w:bookmarkEnd w:id="9"/>
    <w:bookmarkEnd w:id="10"/>
    <w:bookmarkEnd w:id="11"/>
    <w:bookmarkEnd w:id="12"/>
    <w:p w14:paraId="7BE7686A" w14:textId="1008CAB3" w:rsidR="004D7DFD" w:rsidRPr="00E6586A" w:rsidRDefault="004D7DFD" w:rsidP="004D7DFD">
      <w:pPr>
        <w:pStyle w:val="TF-TEXTO"/>
      </w:pPr>
      <w:r>
        <w:t>Museus, da forma em que conhecemos atualmente, existem desde o século XVIII</w:t>
      </w:r>
      <w:r w:rsidR="008E6EA3">
        <w:t xml:space="preserve"> (HALBERTSMA, 2005)</w:t>
      </w:r>
      <w:r>
        <w:t xml:space="preserve"> e desde então cativam a imaginação de seus visitantes, contando uma história vivida por seus antepassados e protegendo a cultura. Leis como a Lei nº 11.906, de 20 de janeiro de 2009</w:t>
      </w:r>
      <w:r w:rsidR="003D2A7D">
        <w:t>,</w:t>
      </w:r>
      <w:r w:rsidRPr="000915B4">
        <w:t xml:space="preserve"> que cria o Instituto Brasileiro de Museus (I</w:t>
      </w:r>
      <w:r>
        <w:t>B</w:t>
      </w:r>
      <w:r w:rsidRPr="000915B4">
        <w:t>ra</w:t>
      </w:r>
      <w:r>
        <w:t>M</w:t>
      </w:r>
      <w:r w:rsidRPr="000915B4">
        <w:t>)</w:t>
      </w:r>
      <w:r w:rsidR="00B31519" w:rsidRPr="00B31519">
        <w:t xml:space="preserve"> </w:t>
      </w:r>
      <w:r w:rsidR="00B31519">
        <w:t>(</w:t>
      </w:r>
      <w:r w:rsidR="0059742E">
        <w:t>CÂMARA DOS DEPUTADOS</w:t>
      </w:r>
      <w:r w:rsidR="005C0633">
        <w:t>,</w:t>
      </w:r>
      <w:r w:rsidR="00B31519" w:rsidRPr="00B31519">
        <w:t xml:space="preserve"> 2013</w:t>
      </w:r>
      <w:r w:rsidR="00B31519">
        <w:t>)</w:t>
      </w:r>
      <w:r>
        <w:t xml:space="preserve"> reforçam a importância da criação de museus e a cultura que é preservada com eles.</w:t>
      </w:r>
      <w:r w:rsidRPr="00FC1420">
        <w:t xml:space="preserve"> Dentre os </w:t>
      </w:r>
      <w:r>
        <w:t xml:space="preserve">diferentes </w:t>
      </w:r>
      <w:r w:rsidRPr="00FC1420">
        <w:t>tipos de museus existem os de arqueologia, história natural</w:t>
      </w:r>
      <w:r>
        <w:t xml:space="preserve">, </w:t>
      </w:r>
      <w:r w:rsidRPr="00FC1420">
        <w:t xml:space="preserve">ciência </w:t>
      </w:r>
      <w:r>
        <w:t>e tecnologia</w:t>
      </w:r>
      <w:r w:rsidR="00AE02B6">
        <w:t>.</w:t>
      </w:r>
    </w:p>
    <w:p w14:paraId="779D99D9" w14:textId="59148E98" w:rsidR="004D7DFD" w:rsidRDefault="004D7DFD" w:rsidP="004D7DFD">
      <w:pPr>
        <w:pStyle w:val="TF-TEXTO"/>
      </w:pPr>
      <w:r>
        <w:t xml:space="preserve">O primeiro museu de </w:t>
      </w:r>
      <w:r w:rsidRPr="00BA12EE">
        <w:t>tecnologia, o Computer History Museum, foi</w:t>
      </w:r>
      <w:r>
        <w:t xml:space="preserve"> criado no final da década de 60 na cidade de Mountain View na California. O Computer History Museum nasceu da necessidade de preservar o computador Whirlwind I, um dos primeiros computadores de entrada e saída em tempo real, e outras tecnologias da época. Em 2.000 o museu foi incorporado pela NASA e, de acordo com eles, é a maior e mais significante coleção de artefatos de computadores no mundo, com exibições como supercomputadores históricos, o primeiro computador da Apple e o Utah Teapot, o primeiro objeto a ser computadorizado em 3D, além de vários softwares</w:t>
      </w:r>
      <w:r w:rsidRPr="00E6586A">
        <w:t xml:space="preserve"> </w:t>
      </w:r>
      <w:r w:rsidR="00C40F81">
        <w:t>(MARSH, 2013).</w:t>
      </w:r>
    </w:p>
    <w:p w14:paraId="74241709" w14:textId="33C82B1E" w:rsidR="004D7DFD" w:rsidRPr="002A5A1D" w:rsidRDefault="004D7DFD" w:rsidP="004D7DFD">
      <w:pPr>
        <w:pStyle w:val="TF-TEXTO"/>
      </w:pPr>
      <w:r>
        <w:t xml:space="preserve">Grande parte dos museus têm pequenos pedaços de papeis com uma explicação do que aquela peça é ou representa, porém é difícil em somente algumas palavras descrever a história, importância e no caso de equipamentos tecnológicos, a sua </w:t>
      </w:r>
      <w:r w:rsidRPr="002A5A1D">
        <w:t>funcionalidade.</w:t>
      </w:r>
      <w:r w:rsidRPr="00E6586A">
        <w:t xml:space="preserve"> </w:t>
      </w:r>
      <w:r w:rsidRPr="002A5A1D">
        <w:t xml:space="preserve">Outro fator a ser considerado é a grande variedade de tipos </w:t>
      </w:r>
      <w:r>
        <w:t xml:space="preserve">e </w:t>
      </w:r>
      <w:r w:rsidRPr="002A5A1D">
        <w:t>quantidade de peças que fazem parte dos acervos desses museus</w:t>
      </w:r>
      <w:r>
        <w:t>, p</w:t>
      </w:r>
      <w:r w:rsidRPr="002A5A1D">
        <w:t xml:space="preserve">or </w:t>
      </w:r>
      <w:r w:rsidRPr="002D0663">
        <w:t xml:space="preserve">exemplo, o Museu de Arte de São Paulo (MASP) tem </w:t>
      </w:r>
      <w:r w:rsidR="00331346">
        <w:t xml:space="preserve">mais de </w:t>
      </w:r>
      <w:r w:rsidR="002F24F8">
        <w:t>11</w:t>
      </w:r>
      <w:r w:rsidRPr="002D0663">
        <w:t xml:space="preserve">.000 peças, </w:t>
      </w:r>
      <w:r>
        <w:t>totalizando um valor estimado de US$ 17 bilhões</w:t>
      </w:r>
      <w:r w:rsidR="00B47EC2">
        <w:t xml:space="preserve"> (MASP, 2023)</w:t>
      </w:r>
      <w:r w:rsidRPr="00E6586A">
        <w:t>.</w:t>
      </w:r>
    </w:p>
    <w:p w14:paraId="2794A231" w14:textId="5CF64578" w:rsidR="004D7DFD" w:rsidRDefault="004D7DFD" w:rsidP="004D7DFD">
      <w:pPr>
        <w:pStyle w:val="TF-TEXTO"/>
      </w:pPr>
      <w:r>
        <w:t>Algumas medidas foram tomadas para tentar sanar o problema</w:t>
      </w:r>
      <w:r w:rsidRPr="00E6586A">
        <w:t xml:space="preserve"> </w:t>
      </w:r>
      <w:r w:rsidRPr="00547B02">
        <w:t>da falta de informação</w:t>
      </w:r>
      <w:r>
        <w:t xml:space="preserve"> das diversas peças de um museu</w:t>
      </w:r>
      <w:r w:rsidRPr="00547B02">
        <w:t>,</w:t>
      </w:r>
      <w:r>
        <w:t xml:space="preserve"> como por exemplo o Brooklyn Museum que utiliza QR Codes para fornecer informações extras das obras há mais de uma década </w:t>
      </w:r>
      <w:sdt>
        <w:sdtPr>
          <w:tag w:val="MENDELEY_CITATION_v3_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"/>
          <w:id w:val="-886794069"/>
          <w:placeholder>
            <w:docPart w:val="ACC1EC9B58C34D55BCA57FCA1F637BDC"/>
          </w:placeholder>
        </w:sdtPr>
        <w:sdtContent>
          <w:r w:rsidRPr="00E6586A">
            <w:t>(CHARR, 2020)</w:t>
          </w:r>
        </w:sdtContent>
      </w:sdt>
      <w:r w:rsidRPr="00E6586A">
        <w:t>.</w:t>
      </w:r>
      <w:r>
        <w:t xml:space="preserve"> É reportado que a adoção desse sistema pelos usuários é escassa, de acordo com um artigo na revista Cuseum “QR Codes perderam o seu charme romântico” </w:t>
      </w:r>
      <w:sdt>
        <w:sdtPr>
          <w:tag w:val="MENDELEY_CITATION_v3_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"/>
          <w:id w:val="-2140487143"/>
          <w:placeholder>
            <w:docPart w:val="ACC1EC9B58C34D55BCA57FCA1F637BDC"/>
          </w:placeholder>
        </w:sdtPr>
        <w:sdtContent>
          <w:r>
            <w:t>(CUSEUM, 2016)</w:t>
          </w:r>
        </w:sdtContent>
      </w:sdt>
      <w:r>
        <w:t xml:space="preserve">. Algumas medidas mais modernas também foram tomadas para solucionar o problema da falta de informações, como por exemplo, o uso de Realidade Aumentada (RA) nos museus. O </w:t>
      </w:r>
      <w:r w:rsidRPr="00652427">
        <w:t xml:space="preserve">Muséum </w:t>
      </w:r>
      <w:r>
        <w:t>N</w:t>
      </w:r>
      <w:r w:rsidRPr="00652427">
        <w:t xml:space="preserve">ational </w:t>
      </w:r>
      <w:r>
        <w:t>d</w:t>
      </w:r>
      <w:r w:rsidRPr="00652427">
        <w:t>’</w:t>
      </w:r>
      <w:r>
        <w:t>H</w:t>
      </w:r>
      <w:r w:rsidRPr="00652427">
        <w:t xml:space="preserve">istoire </w:t>
      </w:r>
      <w:r>
        <w:t>N</w:t>
      </w:r>
      <w:r w:rsidRPr="00652427">
        <w:t>aturelle</w:t>
      </w:r>
      <w:r w:rsidRPr="00E6586A">
        <w:t xml:space="preserve"> </w:t>
      </w:r>
      <w:r>
        <w:t>em Paris, por exemplo, usa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para permitir visualizar animais que hoje em dia estão extintos </w:t>
      </w:r>
      <w:sdt>
        <w:sdtPr>
          <w:tag w:val="MENDELEY_CITATION_v3_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"/>
          <w:id w:val="-2006355135"/>
          <w:placeholder>
            <w:docPart w:val="ACC1EC9B58C34D55BCA57FCA1F637BDC"/>
          </w:placeholder>
        </w:sdtPr>
        <w:sdtContent>
          <w:r w:rsidRPr="00E6586A">
            <w:t>(COATES, 2022)</w:t>
          </w:r>
        </w:sdtContent>
      </w:sdt>
      <w:r>
        <w:t>. O uso de 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em museus é algo ainda longe da realidade especialmente no Brasil em que os únicos exemplares de museus utilizando essa tecnologia são o MASP, Museu do Amanhã e Museu Catavento</w:t>
      </w:r>
      <w:r w:rsidR="00642853">
        <w:t xml:space="preserve"> (MENEZES </w:t>
      </w:r>
      <w:r w:rsidR="00642853">
        <w:rPr>
          <w:i/>
          <w:iCs/>
        </w:rPr>
        <w:t>et al.</w:t>
      </w:r>
      <w:r w:rsidR="00642853" w:rsidRPr="00642853">
        <w:t>, 2018</w:t>
      </w:r>
      <w:r w:rsidR="00642853">
        <w:rPr>
          <w:i/>
          <w:iCs/>
        </w:rPr>
        <w:t>)</w:t>
      </w:r>
      <w:r>
        <w:t>.</w:t>
      </w:r>
    </w:p>
    <w:p w14:paraId="0C1EF743" w14:textId="3C1C2E87" w:rsidR="004D7DFD" w:rsidRDefault="004D7DFD" w:rsidP="004D7DFD">
      <w:pPr>
        <w:pStyle w:val="TF-TEXTO"/>
      </w:pPr>
      <w:r>
        <w:t>Em contrapartida à realidade dos museus brasileiros, observa</w:t>
      </w:r>
      <w:r w:rsidR="003463AC">
        <w:t>-se</w:t>
      </w:r>
      <w:r>
        <w:t xml:space="preserve"> um cenário onde os dispositivos móveis fazem cada vez mais parte das nossas vidas e estamos cada vez mais conectados a ela, sendo hoje em dia impossível de imaginar uma vida sem o uso destes dispositivos móveis, pois eles se tornaram muito importantes tanto para a troca de informações, como para atividades do cotidiano. </w:t>
      </w:r>
    </w:p>
    <w:p w14:paraId="64BC0B9D" w14:textId="5CC862F6" w:rsidR="00FA41B5" w:rsidRDefault="004D7DFD" w:rsidP="00C54CBF">
      <w:pPr>
        <w:pStyle w:val="TF-TEXTO"/>
      </w:pPr>
      <w:r>
        <w:lastRenderedPageBreak/>
        <w:t xml:space="preserve">Diante deste contexto, este trabalho </w:t>
      </w:r>
      <w:del w:id="13" w:author="Dalton Solano dos Reis" w:date="2023-06-24T11:46:00Z">
        <w:r w:rsidDel="008E102F">
          <w:delText xml:space="preserve">propõe disponibilizar </w:delText>
        </w:r>
      </w:del>
      <w:ins w:id="14" w:author="Dalton Solano dos Reis" w:date="2023-06-24T11:46:00Z">
        <w:r w:rsidR="008E102F">
          <w:t xml:space="preserve">desenvolveu </w:t>
        </w:r>
      </w:ins>
      <w:r>
        <w:t>uma aplicação para auxiliar a visitação de objetos de um museu tecnológico usando realidade aumentada.</w:t>
      </w:r>
    </w:p>
    <w:p w14:paraId="15162A5F" w14:textId="0D033284" w:rsidR="007F3CFA" w:rsidRDefault="00C54CBF" w:rsidP="00A56225">
      <w:pPr>
        <w:pStyle w:val="TF-TEXTO"/>
      </w:pPr>
      <w:r w:rsidRPr="00C25C66">
        <w:t xml:space="preserve">O objetivo principal é </w:t>
      </w:r>
      <w:r>
        <w:t>disponibilizar</w:t>
      </w:r>
      <w:r w:rsidRPr="00C25C66">
        <w:t xml:space="preserve"> um</w:t>
      </w:r>
      <w:r>
        <w:t xml:space="preserve"> </w:t>
      </w:r>
      <w:r w:rsidRPr="00C25C66">
        <w:t>a</w:t>
      </w:r>
      <w:r>
        <w:t xml:space="preserve">plicativo </w:t>
      </w:r>
      <w:r w:rsidRPr="009B24F4">
        <w:t>para auxiliar a visitação de objetos de um museu</w:t>
      </w:r>
      <w:r>
        <w:t xml:space="preserve"> tecnológico </w:t>
      </w:r>
      <w:r w:rsidRPr="009B24F4">
        <w:t xml:space="preserve">usando </w:t>
      </w:r>
      <w:r>
        <w:t>re</w:t>
      </w:r>
      <w:r w:rsidRPr="009B24F4">
        <w:t xml:space="preserve">alidade </w:t>
      </w:r>
      <w:r>
        <w:t>a</w:t>
      </w:r>
      <w:r w:rsidRPr="009B24F4">
        <w:t>umentada</w:t>
      </w:r>
      <w:r w:rsidR="007E733A">
        <w:t>, utilizando as peças do museu como marcadores</w:t>
      </w:r>
      <w:r w:rsidR="0034686F">
        <w:t xml:space="preserve">. </w:t>
      </w:r>
      <w:r>
        <w:t>Os objetivos específicos são</w:t>
      </w:r>
      <w:r w:rsidR="0034686F">
        <w:t xml:space="preserve">: </w:t>
      </w:r>
      <w:r w:rsidRPr="005128FA">
        <w:t xml:space="preserve">desenvolver um ambiente de </w:t>
      </w:r>
      <w:r>
        <w:t>r</w:t>
      </w:r>
      <w:r w:rsidRPr="00A529E7">
        <w:t xml:space="preserve">ealidade </w:t>
      </w:r>
      <w:r>
        <w:t>a</w:t>
      </w:r>
      <w:r w:rsidRPr="00A529E7">
        <w:t>umentada</w:t>
      </w:r>
      <w:r>
        <w:t xml:space="preserve"> </w:t>
      </w:r>
      <w:r w:rsidRPr="005128FA">
        <w:t>que permita a interação com modelos 3D</w:t>
      </w:r>
      <w:r w:rsidR="00A56225">
        <w:t xml:space="preserve"> na plataforma Unity</w:t>
      </w:r>
      <w:r w:rsidR="0034686F">
        <w:t xml:space="preserve">; </w:t>
      </w:r>
      <w:r>
        <w:t>avaliar o uso de</w:t>
      </w:r>
      <w:r w:rsidRPr="005128FA">
        <w:t xml:space="preserve"> </w:t>
      </w:r>
      <w:r>
        <w:t>peças do museu como marcadores para apresentação do conteúdo em r</w:t>
      </w:r>
      <w:r w:rsidRPr="00A529E7">
        <w:t xml:space="preserve">ealidade </w:t>
      </w:r>
      <w:r>
        <w:t>a</w:t>
      </w:r>
      <w:r w:rsidRPr="00A529E7">
        <w:t>umentada</w:t>
      </w:r>
      <w:r w:rsidR="00A56225">
        <w:t xml:space="preserve"> e </w:t>
      </w:r>
      <w:r w:rsidRPr="005128FA">
        <w:t xml:space="preserve">analisar a eficácia da interação </w:t>
      </w:r>
      <w:r w:rsidRPr="00D042D5">
        <w:t>usando peças reais de um museu tecnológico.</w:t>
      </w:r>
    </w:p>
    <w:p w14:paraId="0E64294D" w14:textId="77777777" w:rsidR="00F255FC" w:rsidRDefault="00F255FC" w:rsidP="004E557E">
      <w:pPr>
        <w:pStyle w:val="Ttulo1"/>
      </w:pPr>
      <w:bookmarkStart w:id="15" w:name="_Toc54164913"/>
      <w:bookmarkStart w:id="16" w:name="_Toc54165667"/>
      <w:bookmarkStart w:id="17" w:name="_Toc54169325"/>
      <w:bookmarkStart w:id="18" w:name="_Toc96347431"/>
      <w:bookmarkStart w:id="19" w:name="_Toc96357715"/>
      <w:bookmarkStart w:id="20" w:name="_Toc96491858"/>
      <w:bookmarkStart w:id="21" w:name="_Toc511928431"/>
      <w:bookmarkStart w:id="22" w:name="_Toc419598587"/>
      <w:r>
        <w:t>FUNDAMENTAÇÃO TEÓRICA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71814AB9" w14:textId="4EFDDD7F" w:rsidR="00807132" w:rsidRDefault="00807132" w:rsidP="001B2F1E">
      <w:pPr>
        <w:pStyle w:val="TF-TEXTO"/>
      </w:pPr>
      <w:r>
        <w:t xml:space="preserve">A </w:t>
      </w:r>
      <w:ins w:id="23" w:author="Dalton Solano dos Reis" w:date="2023-06-24T11:47:00Z">
        <w:r w:rsidR="008E102F">
          <w:t>sub</w:t>
        </w:r>
      </w:ins>
      <w:r>
        <w:t xml:space="preserve">seção 2.1 tem como objetivo </w:t>
      </w:r>
      <w:r w:rsidR="00416610">
        <w:t xml:space="preserve">comentar sobre </w:t>
      </w:r>
      <w:r w:rsidR="00AB2191">
        <w:t>museus tecnológicos</w:t>
      </w:r>
      <w:r>
        <w:t xml:space="preserve">. Na </w:t>
      </w:r>
      <w:ins w:id="24" w:author="Dalton Solano dos Reis" w:date="2023-06-24T11:47:00Z">
        <w:r w:rsidR="008E102F">
          <w:t>sub</w:t>
        </w:r>
      </w:ins>
      <w:r>
        <w:t xml:space="preserve">seção 2.2 serão apresentados os conceitos de Realidade Aumentada. Na </w:t>
      </w:r>
      <w:ins w:id="25" w:author="Dalton Solano dos Reis" w:date="2023-06-24T11:47:00Z">
        <w:r w:rsidR="008E102F">
          <w:t>sub</w:t>
        </w:r>
      </w:ins>
      <w:r>
        <w:t xml:space="preserve">seção 2.3 </w:t>
      </w:r>
      <w:r w:rsidR="00D5465F">
        <w:t>será</w:t>
      </w:r>
      <w:r>
        <w:t xml:space="preserve"> apresentad</w:t>
      </w:r>
      <w:r w:rsidR="00D5465F">
        <w:t>a</w:t>
      </w:r>
      <w:r>
        <w:t xml:space="preserve"> </w:t>
      </w:r>
      <w:r w:rsidR="00D5465F">
        <w:t>a ferramenta Vuforia</w:t>
      </w:r>
      <w:r w:rsidR="003B61F6">
        <w:t xml:space="preserve">. Na </w:t>
      </w:r>
      <w:ins w:id="26" w:author="Dalton Solano dos Reis" w:date="2023-06-24T11:47:00Z">
        <w:r w:rsidR="008E102F">
          <w:t>sub</w:t>
        </w:r>
      </w:ins>
      <w:r w:rsidR="003B61F6">
        <w:t>seção 2.4 serão apresentados os cenários criados para a interação com o aplicativo</w:t>
      </w:r>
      <w:r>
        <w:t xml:space="preserve">. Por fim, a </w:t>
      </w:r>
      <w:ins w:id="27" w:author="Dalton Solano dos Reis" w:date="2023-06-24T11:47:00Z">
        <w:r w:rsidR="008E102F">
          <w:t>sub</w:t>
        </w:r>
      </w:ins>
      <w:r>
        <w:t>seção 2.</w:t>
      </w:r>
      <w:r w:rsidR="001D1134">
        <w:t>5</w:t>
      </w:r>
      <w:r>
        <w:t xml:space="preserve"> irá apresentar os trabalhos correlatos.</w:t>
      </w:r>
    </w:p>
    <w:p w14:paraId="60429A33" w14:textId="7D5C4F8E" w:rsidR="00CA3B74" w:rsidRDefault="003F179E" w:rsidP="00830280">
      <w:pPr>
        <w:pStyle w:val="Ttulo2"/>
      </w:pPr>
      <w:r>
        <w:t>MUSEU TECNOLÓGICO</w:t>
      </w:r>
    </w:p>
    <w:p w14:paraId="4F4209CB" w14:textId="03B4E15F" w:rsidR="00EB5385" w:rsidRDefault="00EB5385" w:rsidP="00EB5385">
      <w:pPr>
        <w:pStyle w:val="TF-TEXTO"/>
      </w:pPr>
      <w:r>
        <w:t xml:space="preserve">Um museu é uma construção ou instituição que </w:t>
      </w:r>
      <w:r w:rsidR="006807BA">
        <w:t>abriga e exibe</w:t>
      </w:r>
      <w:r>
        <w:t xml:space="preserve"> uma coleção de artefatos e outros objetos de valores artísticos, culturais, históricos e científicos. </w:t>
      </w:r>
      <w:r w:rsidR="002E251A">
        <w:t xml:space="preserve">Segundo </w:t>
      </w:r>
      <w:r>
        <w:t xml:space="preserve">a jornalista </w:t>
      </w:r>
      <w:r w:rsidRPr="00091D73">
        <w:t>Rebecca Carlsson</w:t>
      </w:r>
      <w:r>
        <w:t xml:space="preserve"> da revista Museum Next “Museus tem o poder de criar união no aspecto social e político, mas também a nível local. Museus locais são capazes de criar um senso de comunidade celebrando uma herança coletiva e oferecendo uma ótima maneira de conhecer a história de um lugar em particular” (</w:t>
      </w:r>
      <w:commentRangeStart w:id="28"/>
      <w:r w:rsidRPr="00BE102C">
        <w:t>CARLSSON</w:t>
      </w:r>
      <w:r>
        <w:t xml:space="preserve">, </w:t>
      </w:r>
      <w:r w:rsidRPr="00BE102C">
        <w:t>2022</w:t>
      </w:r>
      <w:commentRangeEnd w:id="28"/>
      <w:r w:rsidR="00E82EC6">
        <w:rPr>
          <w:rStyle w:val="Refdecomentrio"/>
        </w:rPr>
        <w:commentReference w:id="28"/>
      </w:r>
      <w:r w:rsidRPr="00BE102C">
        <w:t>)</w:t>
      </w:r>
      <w:r>
        <w:t>.</w:t>
      </w:r>
    </w:p>
    <w:p w14:paraId="337E9CA5" w14:textId="28FEF11B" w:rsidR="00EB5385" w:rsidRDefault="00EB5385" w:rsidP="00EB5385">
      <w:pPr>
        <w:pStyle w:val="TF-TEXTO"/>
      </w:pPr>
      <w:r>
        <w:t xml:space="preserve">Entre os </w:t>
      </w:r>
      <w:r w:rsidR="002A7B50">
        <w:t xml:space="preserve">diversos </w:t>
      </w:r>
      <w:r>
        <w:t>tipos de museus</w:t>
      </w:r>
      <w:r w:rsidR="002A7B50">
        <w:t xml:space="preserve">, </w:t>
      </w:r>
      <w:r>
        <w:t>tem</w:t>
      </w:r>
      <w:r w:rsidR="002A7B50">
        <w:t>os</w:t>
      </w:r>
      <w:r>
        <w:t xml:space="preserve"> os museus de computadores, que </w:t>
      </w:r>
      <w:r w:rsidR="00F53982">
        <w:t>são</w:t>
      </w:r>
      <w:r>
        <w:t xml:space="preserve"> museu</w:t>
      </w:r>
      <w:r w:rsidR="00F53982">
        <w:t>s</w:t>
      </w:r>
      <w:r>
        <w:t xml:space="preserve"> para o estudo de hardwares e softwares históricos. Alguns exemplos de museus de </w:t>
      </w:r>
      <w:r w:rsidR="0049792A">
        <w:t>computadores</w:t>
      </w:r>
      <w:r>
        <w:t xml:space="preserve"> são: o Computer History Museum (o maior museu de computadores do mundo</w:t>
      </w:r>
      <w:ins w:id="29" w:author="Dalton Solano dos Reis" w:date="2023-06-24T11:51:00Z">
        <w:r w:rsidR="00E82EC6">
          <w:t xml:space="preserve"> </w:t>
        </w:r>
      </w:ins>
      <w:del w:id="30" w:author="Dalton Solano dos Reis" w:date="2023-06-24T11:51:00Z">
        <w:r w:rsidDel="00E82EC6">
          <w:delText>),</w:delText>
        </w:r>
        <w:r w:rsidR="007F5991" w:rsidDel="00E82EC6">
          <w:delText xml:space="preserve"> mostrado na </w:delText>
        </w:r>
      </w:del>
      <w:ins w:id="31" w:author="Dalton Solano dos Reis" w:date="2023-06-24T11:51:00Z">
        <w:r w:rsidR="00E82EC6">
          <w:t xml:space="preserve">- </w:t>
        </w:r>
      </w:ins>
      <w:r w:rsidR="00C4596E">
        <w:fldChar w:fldCharType="begin"/>
      </w:r>
      <w:r w:rsidR="00C4596E">
        <w:instrText xml:space="preserve"> REF _Ref137994429 \h </w:instrText>
      </w:r>
      <w:r w:rsidR="00C4596E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4596E">
        <w:fldChar w:fldCharType="end"/>
      </w:r>
      <w:ins w:id="32" w:author="Dalton Solano dos Reis" w:date="2023-06-24T11:51:00Z">
        <w:r w:rsidR="00E82EC6">
          <w:t>)</w:t>
        </w:r>
      </w:ins>
      <w:r w:rsidR="007F5991">
        <w:t>,</w:t>
      </w:r>
      <w:r>
        <w:t xml:space="preserve"> o museu da Universidade de Ciências de Tokyo, </w:t>
      </w:r>
      <w:r w:rsidRPr="001A2094">
        <w:t>Museu Capixaba do Computador</w:t>
      </w:r>
      <w:r>
        <w:t xml:space="preserve"> e </w:t>
      </w:r>
      <w:r w:rsidRPr="001A2094">
        <w:t>Museu do Computador</w:t>
      </w:r>
      <w:r>
        <w:t xml:space="preserve"> da cidade de São Paulo.</w:t>
      </w:r>
    </w:p>
    <w:p w14:paraId="6C82DC76" w14:textId="1FE23111" w:rsidR="00524193" w:rsidRDefault="00524193" w:rsidP="00524193">
      <w:pPr>
        <w:pStyle w:val="TF-LEGENDA"/>
      </w:pPr>
      <w:bookmarkStart w:id="33" w:name="_Ref137994429"/>
      <w:r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33"/>
      <w:r>
        <w:t xml:space="preserve"> - </w:t>
      </w:r>
      <w:r w:rsidRPr="00807C68">
        <w:t>Computer History Museum</w:t>
      </w:r>
    </w:p>
    <w:p w14:paraId="47A2D035" w14:textId="497DDE05" w:rsidR="00AF465A" w:rsidRDefault="00AF465A" w:rsidP="00073058">
      <w:pPr>
        <w:pStyle w:val="TF-FIGURA"/>
      </w:pPr>
      <w:r>
        <w:rPr>
          <w:noProof/>
        </w:rPr>
        <w:drawing>
          <wp:inline distT="0" distB="0" distL="0" distR="0" wp14:anchorId="616F4524" wp14:editId="4798471C">
            <wp:extent cx="3554233" cy="2367834"/>
            <wp:effectExtent l="19050" t="19050" r="27305" b="13970"/>
            <wp:docPr id="1576687631" name="Picture 1576687631" descr="Computer History Museum reopens in Mountain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History Museum reopens in Mountain Vie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370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C3ECB" w14:textId="7E72C6E6" w:rsidR="00A95CC8" w:rsidRDefault="00A95CC8" w:rsidP="00416631">
      <w:pPr>
        <w:pStyle w:val="TF-FONTE"/>
        <w:spacing w:after="120"/>
      </w:pPr>
      <w:r>
        <w:t>Fonte: The Mercury News</w:t>
      </w:r>
      <w:r w:rsidR="00737BE9">
        <w:t xml:space="preserve"> </w:t>
      </w:r>
      <w:r>
        <w:t>(</w:t>
      </w:r>
      <w:r w:rsidR="00C55093">
        <w:t>2022)</w:t>
      </w:r>
      <w:r w:rsidR="009E6AAF">
        <w:t>.</w:t>
      </w:r>
    </w:p>
    <w:p w14:paraId="54930CAC" w14:textId="4BD8DCE0" w:rsidR="007F5991" w:rsidRPr="007F5991" w:rsidRDefault="007F5991" w:rsidP="007F5991">
      <w:pPr>
        <w:pStyle w:val="TF-TEXTO"/>
      </w:pPr>
      <w:r w:rsidRPr="00096CDA">
        <w:t xml:space="preserve">Entre alguns exemplos de </w:t>
      </w:r>
      <w:commentRangeStart w:id="34"/>
      <w:r w:rsidRPr="00096CDA">
        <w:t xml:space="preserve">uso de tecnologias para explorar os museus usando a gamificação </w:t>
      </w:r>
      <w:commentRangeEnd w:id="34"/>
      <w:r w:rsidR="00E82EC6">
        <w:rPr>
          <w:rStyle w:val="Refdecomentrio"/>
        </w:rPr>
        <w:commentReference w:id="34"/>
      </w:r>
      <w:r w:rsidRPr="00096CDA">
        <w:t>se pode citar o Horus (HAMMADY</w:t>
      </w:r>
      <w:r w:rsidR="00E71DEC" w:rsidRPr="00E71DEC">
        <w:t>;</w:t>
      </w:r>
      <w:r w:rsidRPr="00096CDA">
        <w:t xml:space="preserve"> MA</w:t>
      </w:r>
      <w:r w:rsidR="00B42FE5">
        <w:t>;</w:t>
      </w:r>
      <w:r w:rsidRPr="00096CDA">
        <w:t xml:space="preserve"> TEMPLE, 2016).</w:t>
      </w:r>
      <w:r w:rsidR="00837188">
        <w:t xml:space="preserve"> </w:t>
      </w:r>
      <w:r w:rsidRPr="00096CDA">
        <w:t>Horus é um jogo de realidade aumentada que tem como objetivo educar o visitante sobre os deuses do Egito Antigo. Neste jogo o jogador pode ser o deus Horus (deus bom) ou deus Seth (vilão, deus Egípcio da guerra). O jogo também dá a opção de postar a sua pontuação em redes sociais</w:t>
      </w:r>
      <w:r>
        <w:t>.</w:t>
      </w:r>
    </w:p>
    <w:p w14:paraId="5C5668FF" w14:textId="752656CF" w:rsidR="00FD39B9" w:rsidRDefault="005C72E4">
      <w:pPr>
        <w:pStyle w:val="Ttulo2"/>
        <w:pPrChange w:id="35" w:author="Dalton Solano dos Reis" w:date="2023-06-24T12:08:00Z">
          <w:pPr>
            <w:pStyle w:val="Ttulo2"/>
            <w:ind w:left="567" w:hanging="567"/>
          </w:pPr>
        </w:pPrChange>
      </w:pPr>
      <w:r>
        <w:t>realidade aumentada</w:t>
      </w:r>
    </w:p>
    <w:p w14:paraId="038604E4" w14:textId="0A37EFC6" w:rsidR="00750EC7" w:rsidRDefault="00A3758D" w:rsidP="00750EC7">
      <w:pPr>
        <w:pStyle w:val="TF-TEXTO"/>
      </w:pPr>
      <w:r>
        <w:t>A r</w:t>
      </w:r>
      <w:r w:rsidR="005C72E4">
        <w:t xml:space="preserve">ealidade aumentada é uma versão virtual do mundo real que é obtida através de elementos visuais, sonoros e outros meios com o uso da computação, diferente da realidade virtual que imerge o usuário em um mundo totalmente virtual. </w:t>
      </w:r>
      <w:r w:rsidR="005C72E4" w:rsidRPr="006364B3">
        <w:t xml:space="preserve">Assim, a </w:t>
      </w:r>
      <w:r w:rsidR="005C72E4">
        <w:t>r</w:t>
      </w:r>
      <w:r w:rsidR="005C72E4" w:rsidRPr="006364B3">
        <w:t xml:space="preserve">ealidade </w:t>
      </w:r>
      <w:r w:rsidR="005C72E4">
        <w:t>v</w:t>
      </w:r>
      <w:r w:rsidR="005C72E4" w:rsidRPr="006364B3">
        <w:t xml:space="preserve">irtual e a </w:t>
      </w:r>
      <w:r w:rsidR="005C72E4">
        <w:t>realidade aumentada</w:t>
      </w:r>
      <w:r w:rsidR="005C72E4" w:rsidRPr="006364B3">
        <w:t xml:space="preserve"> permitem ao usuário retratar e interagir com situações imaginárias, como os cenários de ficção, envolvendo objetos reais e virtuais estáticos e em movimento. Permitem também reproduzir, com fidelidade, ambientes da vida real como </w:t>
      </w:r>
      <w:r w:rsidR="005C72E4">
        <w:t>um</w:t>
      </w:r>
      <w:r w:rsidR="005C72E4" w:rsidRPr="006364B3">
        <w:t xml:space="preserve">a casa virtual, </w:t>
      </w:r>
      <w:r w:rsidR="005C72E4">
        <w:t>um</w:t>
      </w:r>
      <w:r w:rsidR="005C72E4" w:rsidRPr="006364B3">
        <w:t xml:space="preserve">a universidade virtual, </w:t>
      </w:r>
      <w:r w:rsidR="005C72E4">
        <w:t>um</w:t>
      </w:r>
      <w:r w:rsidR="005C72E4" w:rsidRPr="006364B3">
        <w:t xml:space="preserve"> banco virtual, </w:t>
      </w:r>
      <w:r w:rsidR="005C72E4">
        <w:t>um</w:t>
      </w:r>
      <w:r w:rsidR="005C72E4" w:rsidRPr="006364B3">
        <w:t>a cidade virtual etc., de forma que o usuário possa entrar nesses ambientes e interagir com seus recursos de forma natural, usando as mãos (com ou sem aparatos tecnológicos, como a luva) e eventualmente comandos de voz</w:t>
      </w:r>
      <w:r w:rsidR="005C72E4">
        <w:t xml:space="preserve"> </w:t>
      </w:r>
      <w:sdt>
        <w:sdtPr>
          <w:tag w:val="MENDELEY_CITATION_v3_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"/>
          <w:id w:val="1270816810"/>
          <w:placeholder>
            <w:docPart w:val="B48505F6AC4F44E5A8D2F560F3D2AA73"/>
          </w:placeholder>
        </w:sdtPr>
        <w:sdtContent>
          <w:r w:rsidR="005C72E4" w:rsidRPr="00E6586A">
            <w:t>(KIRNER</w:t>
          </w:r>
          <w:r w:rsidR="00B42FE5">
            <w:t>;</w:t>
          </w:r>
          <w:r w:rsidR="005C72E4" w:rsidRPr="00E6586A">
            <w:t xml:space="preserve"> TORI, 2006)</w:t>
          </w:r>
        </w:sdtContent>
      </w:sdt>
      <w:r w:rsidR="005C72E4" w:rsidRPr="00E6586A">
        <w:t>.</w:t>
      </w:r>
    </w:p>
    <w:p w14:paraId="2D8EBF0B" w14:textId="4875D67E" w:rsidR="0047425E" w:rsidRDefault="0047425E" w:rsidP="0047425E">
      <w:pPr>
        <w:pStyle w:val="TF-TEXTO"/>
      </w:pPr>
      <w:r>
        <w:lastRenderedPageBreak/>
        <w:t xml:space="preserve">A realidade aumentada tem revolucionado a forma como os visitantes interagem com os museus, oferecendo uma experiência enriquecedora e imersiva. Por meio da realidade aumentada, os visitantes podem explorar obras de arte, artefatos históricos e exposições de maneiras totalmente novas. </w:t>
      </w:r>
      <w:r w:rsidR="00434FBA" w:rsidRPr="00434FBA">
        <w:t>Ao apontarem seus dispositivos móveis ou usarem óculos de realidade aumentada, os visitantes</w:t>
      </w:r>
      <w:r>
        <w:t xml:space="preserve"> têm acesso a informações adicionais, como descrições detalhadas, vídeos, áudios e animações, que complementam e enriquecem a compreensão do conteúdo apresentado</w:t>
      </w:r>
      <w:del w:id="36" w:author="Dalton Solano dos Reis" w:date="2023-06-24T11:57:00Z">
        <w:r w:rsidDel="00E82EC6">
          <w:delText>.</w:delText>
        </w:r>
      </w:del>
      <w:r w:rsidR="00B07CCE">
        <w:t xml:space="preserve"> (SPADONI </w:t>
      </w:r>
      <w:r w:rsidR="00B07CCE" w:rsidRPr="00257F81">
        <w:rPr>
          <w:i/>
        </w:rPr>
        <w:t>et al</w:t>
      </w:r>
      <w:r w:rsidR="00B07CCE">
        <w:t>., 2022)</w:t>
      </w:r>
      <w:r w:rsidR="00257F81">
        <w:t>.</w:t>
      </w:r>
    </w:p>
    <w:p w14:paraId="671ED067" w14:textId="5D7C69B2" w:rsidR="004018C0" w:rsidRDefault="0047425E" w:rsidP="00750EC7">
      <w:pPr>
        <w:pStyle w:val="TF-TEXTO"/>
      </w:pPr>
      <w:r>
        <w:t>Essa abordagem interativa estimula a curiosidade, o engajamento e o aprendizado dos visitantes. Ao possibilitar uma interação mais imersiva com os objetos e informações, a realidade aumentada transforma a visita ao museu em uma experiência dinâmica e envolvente.</w:t>
      </w:r>
      <w:r w:rsidR="00C96CE1">
        <w:t xml:space="preserve"> </w:t>
      </w:r>
      <w:r w:rsidR="004018C0" w:rsidRPr="004018C0">
        <w:t xml:space="preserve">Um exemplo interessante de como a tecnologia está sendo usada para enriquecer a experiência dos visitantes em museus é o uso da gamificação. </w:t>
      </w:r>
      <w:r w:rsidR="00487519" w:rsidRPr="00487519">
        <w:t>A gamificação é uma abordagem que utiliza elementos e mecânicas de jogos em contextos não relacionados a jogos, como educação, marketing e experiências de usuário, com o objetivo de engajar e motivar as pessoas. Essa estratégia tem sido amplamente explorada em diversos campos, incluindo o setor de museus.</w:t>
      </w:r>
      <w:r w:rsidR="004018C0" w:rsidRPr="004018C0">
        <w:t xml:space="preserve"> O objetivo é tornar a experiência mais interativa e envolvente</w:t>
      </w:r>
      <w:r w:rsidR="00D14D8C">
        <w:t xml:space="preserve"> </w:t>
      </w:r>
      <w:r w:rsidR="0058192E">
        <w:t>(</w:t>
      </w:r>
      <w:r w:rsidR="0055516F">
        <w:t>DETER</w:t>
      </w:r>
      <w:r w:rsidR="00360747">
        <w:t xml:space="preserve">DING </w:t>
      </w:r>
      <w:r w:rsidR="00360747" w:rsidRPr="00941251">
        <w:rPr>
          <w:i/>
          <w:iCs/>
        </w:rPr>
        <w:t>et al</w:t>
      </w:r>
      <w:r w:rsidR="00360747">
        <w:t>. 2011)</w:t>
      </w:r>
      <w:r w:rsidR="00D14D8C">
        <w:t xml:space="preserve">, como mostrado na </w:t>
      </w:r>
      <w:r w:rsidR="00B70D0E">
        <w:fldChar w:fldCharType="begin"/>
      </w:r>
      <w:r w:rsidR="00B70D0E">
        <w:instrText xml:space="preserve"> REF _Ref138417731 \h </w:instrText>
      </w:r>
      <w:r w:rsidR="00B70D0E">
        <w:fldChar w:fldCharType="separate"/>
      </w:r>
      <w:r w:rsidR="00B70D0E" w:rsidRPr="00141B34">
        <w:t xml:space="preserve">Figura </w:t>
      </w:r>
      <w:r w:rsidR="00B70D0E">
        <w:rPr>
          <w:noProof/>
        </w:rPr>
        <w:t>2</w:t>
      </w:r>
      <w:r w:rsidR="00B70D0E">
        <w:fldChar w:fldCharType="end"/>
      </w:r>
      <w:r w:rsidR="007F5991">
        <w:t>.</w:t>
      </w:r>
    </w:p>
    <w:p w14:paraId="3737B147" w14:textId="626E0155" w:rsidR="002018F5" w:rsidRPr="00141B34" w:rsidRDefault="002018F5" w:rsidP="00141B34">
      <w:pPr>
        <w:pStyle w:val="TF-LEGENDA"/>
      </w:pPr>
      <w:bookmarkStart w:id="37" w:name="_Ref138417731"/>
      <w:r w:rsidRPr="00141B34">
        <w:t xml:space="preserve">Figura </w:t>
      </w:r>
      <w:fldSimple w:instr=" SEQ Figura \* ARABIC ">
        <w:r w:rsidR="007764B6">
          <w:rPr>
            <w:noProof/>
          </w:rPr>
          <w:t>2</w:t>
        </w:r>
      </w:fldSimple>
      <w:bookmarkEnd w:id="37"/>
      <w:r w:rsidRPr="00141B34">
        <w:t xml:space="preserve"> - Exemplo de uso de realidade aumentada em museus</w:t>
      </w:r>
    </w:p>
    <w:p w14:paraId="055D485A" w14:textId="77777777" w:rsidR="00D14D8C" w:rsidRDefault="00D14D8C" w:rsidP="00073058">
      <w:pPr>
        <w:pStyle w:val="TF-FIGURA"/>
      </w:pPr>
      <w:r>
        <w:rPr>
          <w:noProof/>
        </w:rPr>
        <w:drawing>
          <wp:inline distT="0" distB="0" distL="0" distR="0" wp14:anchorId="205F0137" wp14:editId="0484DB68">
            <wp:extent cx="5265958" cy="2273774"/>
            <wp:effectExtent l="19050" t="19050" r="11430" b="12700"/>
            <wp:docPr id="1409296642" name="Picture 1409296642" descr="augmented reality experiences in muse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gmented reality experiences in museum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12" cy="2353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FA16" w14:textId="21FA208D" w:rsidR="00D14D8C" w:rsidRPr="00141B34" w:rsidRDefault="00D14D8C" w:rsidP="00141B34">
      <w:pPr>
        <w:pStyle w:val="TF-FONTE"/>
      </w:pPr>
      <w:r w:rsidRPr="00141B34">
        <w:t>Fonte: Poplar Studio (2021).</w:t>
      </w:r>
    </w:p>
    <w:p w14:paraId="5B9A26EF" w14:textId="4D3BCB7B" w:rsidR="00750EC7" w:rsidRPr="005C72E4" w:rsidRDefault="005C72E4" w:rsidP="00750EC7">
      <w:pPr>
        <w:pStyle w:val="TF-TEXTO"/>
      </w:pPr>
      <w:r w:rsidRPr="003B7BB8">
        <w:t>A realidade aumentada tem algumas limitações no quesito de eficácia de ancoragem</w:t>
      </w:r>
      <w:del w:id="38" w:author="Dalton Solano dos Reis" w:date="2023-06-24T11:58:00Z">
        <w:r w:rsidRPr="003B7BB8" w:rsidDel="00E82EC6">
          <w:delText>, de</w:delText>
        </w:r>
      </w:del>
      <w:ins w:id="39" w:author="Dalton Solano dos Reis" w:date="2023-06-24T11:58:00Z">
        <w:r w:rsidR="00E82EC6">
          <w:t>. De</w:t>
        </w:r>
      </w:ins>
      <w:r w:rsidRPr="003B7BB8">
        <w:t xml:space="preserve"> acordo com Hammady</w:t>
      </w:r>
      <w:r w:rsidR="00B42FE5">
        <w:t>;</w:t>
      </w:r>
      <w:r w:rsidRPr="003B7BB8">
        <w:t xml:space="preserve"> Ma</w:t>
      </w:r>
      <w:r w:rsidR="00B42FE5">
        <w:t>;</w:t>
      </w:r>
      <w:r w:rsidRPr="003B7BB8">
        <w:t xml:space="preserve"> Temple (2016), eles citam o problema do “ruído”, que definem como: qualquer fonte interna ou externa que pode interromper a comunicação ou confundir o usuário, como por exemplo um museu lotado de visitantes e luz insuficiente. Alguns outros problemas que eles mencionam são mudanças no campo magnético, por causar problemas no acelerômetro e bússola ou se o objeto não tem bordas bem definidas. Hammady</w:t>
      </w:r>
      <w:r w:rsidR="00B42FE5">
        <w:t>;</w:t>
      </w:r>
      <w:r w:rsidRPr="003B7BB8">
        <w:t xml:space="preserve"> Ma</w:t>
      </w:r>
      <w:r w:rsidR="00B42FE5">
        <w:t>;</w:t>
      </w:r>
      <w:r w:rsidRPr="003B7BB8">
        <w:t xml:space="preserve"> Temple (2016) também mencionam que experiências passadas mostraram que sistemas de realidade aumentada poderiam ser alterados pelas experiências, padrões de uso e comunicações dos usuários</w:t>
      </w:r>
    </w:p>
    <w:p w14:paraId="23721357" w14:textId="5CF3CC96" w:rsidR="00750EC7" w:rsidRDefault="00190437" w:rsidP="00830280">
      <w:pPr>
        <w:pStyle w:val="Ttulo2"/>
      </w:pPr>
      <w:r>
        <w:t>VUFORIA</w:t>
      </w:r>
    </w:p>
    <w:p w14:paraId="430052C8" w14:textId="0220E543" w:rsidR="00356BAD" w:rsidRDefault="00796C1D" w:rsidP="008A490A">
      <w:pPr>
        <w:pStyle w:val="TF-TEXTO"/>
        <w:rPr>
          <w:rFonts w:ascii="Segoe UI" w:hAnsi="Segoe UI" w:cs="Segoe UI"/>
          <w:color w:val="374151"/>
          <w:sz w:val="24"/>
          <w:szCs w:val="24"/>
          <w:lang w:eastAsia="en-GB"/>
        </w:rPr>
      </w:pPr>
      <w:r w:rsidRPr="00796C1D">
        <w:t xml:space="preserve">O Vuforia é um </w:t>
      </w:r>
      <w:r w:rsidRPr="00005EF9">
        <w:rPr>
          <w:i/>
          <w:iCs/>
        </w:rPr>
        <w:t>framework</w:t>
      </w:r>
      <w:r w:rsidRPr="00796C1D">
        <w:t xml:space="preserve"> criado pela Qualcomm que fornece ferramentas e tecnologias para criar aplicativos de RA em diversas plataformas, como smartphones, tablets e óculos inteligentes</w:t>
      </w:r>
      <w:r w:rsidR="00D46B45" w:rsidRPr="00D46B45">
        <w:t xml:space="preserve">. </w:t>
      </w:r>
      <w:r w:rsidR="00D46B45">
        <w:t>O</w:t>
      </w:r>
      <w:r w:rsidR="00D46B45" w:rsidRPr="00D46B45">
        <w:t xml:space="preserve"> Vuforia permite que os desenvolvedores sobreponham conteúdo digital, como modelos 3D, animações e elementos interativos, ao mundo real em tempo real.</w:t>
      </w:r>
      <w:r w:rsidR="00DF5941">
        <w:t xml:space="preserve"> </w:t>
      </w:r>
      <w:r w:rsidR="00304434">
        <w:t>Pelas suas características específicas</w:t>
      </w:r>
      <w:r w:rsidR="004D2846">
        <w:t xml:space="preserve"> de fácil integração com o Unity</w:t>
      </w:r>
      <w:r w:rsidR="002D780A">
        <w:t xml:space="preserve">, </w:t>
      </w:r>
      <w:r w:rsidR="00AC45FF">
        <w:t xml:space="preserve">esquema amigável de desenvolvimento e </w:t>
      </w:r>
      <w:r w:rsidR="00D20716">
        <w:t>uma comunidade de suporte online, o Vuforia foi a escolha</w:t>
      </w:r>
      <w:r w:rsidR="00304434">
        <w:t xml:space="preserve"> para o trabalho.</w:t>
      </w:r>
    </w:p>
    <w:p w14:paraId="3DA42D50" w14:textId="495DA3BE" w:rsidR="008A490A" w:rsidRPr="00DF3350" w:rsidRDefault="00307F1B" w:rsidP="00DF3350">
      <w:pPr>
        <w:pStyle w:val="TF-TEXTO"/>
      </w:pPr>
      <w:r w:rsidRPr="00DF3350">
        <w:t>O</w:t>
      </w:r>
      <w:r w:rsidR="008A490A" w:rsidRPr="00DF3350">
        <w:t xml:space="preserve"> </w:t>
      </w:r>
      <w:r w:rsidR="00AC6328" w:rsidRPr="00304434">
        <w:rPr>
          <w:i/>
          <w:iCs/>
        </w:rPr>
        <w:t>framework</w:t>
      </w:r>
      <w:r w:rsidR="008A490A" w:rsidRPr="00DF3350">
        <w:t xml:space="preserve"> se integra</w:t>
      </w:r>
      <w:r w:rsidR="004C058D" w:rsidRPr="00DF3350">
        <w:t xml:space="preserve"> </w:t>
      </w:r>
      <w:r w:rsidR="008A490A" w:rsidRPr="00DF3350">
        <w:t>ao mecanismo de desenvolvimento de jogos Unity, tornando-</w:t>
      </w:r>
      <w:r w:rsidRPr="00DF3350">
        <w:t>o</w:t>
      </w:r>
      <w:r w:rsidR="008A490A" w:rsidRPr="00DF3350">
        <w:t xml:space="preserve"> acessível para desenvolvedores que já estão familiarizados com o Unity</w:t>
      </w:r>
      <w:r w:rsidR="00BD4AB1">
        <w:t xml:space="preserve">, </w:t>
      </w:r>
      <w:r w:rsidR="008A490A" w:rsidRPr="00DF3350">
        <w:t>fornece</w:t>
      </w:r>
      <w:r w:rsidR="00BD4AB1">
        <w:t>ndo</w:t>
      </w:r>
      <w:r w:rsidR="008A490A" w:rsidRPr="00DF3350">
        <w:t xml:space="preserve"> </w:t>
      </w:r>
      <w:r w:rsidR="008A490A" w:rsidRPr="00830280">
        <w:rPr>
          <w:i/>
          <w:iCs/>
          <w:rPrChange w:id="40" w:author="Dalton Solano dos Reis" w:date="2023-06-24T12:02:00Z">
            <w:rPr/>
          </w:rPrChange>
        </w:rPr>
        <w:t>plugins</w:t>
      </w:r>
      <w:r w:rsidR="008A490A" w:rsidRPr="00DF3350">
        <w:t xml:space="preserve"> e </w:t>
      </w:r>
      <w:ins w:id="41" w:author="Dalton Solano dos Reis" w:date="2023-06-24T12:04:00Z">
        <w:r w:rsidR="00830280" w:rsidRPr="00830280">
          <w:t xml:space="preserve">Application Programming Interface </w:t>
        </w:r>
        <w:r w:rsidR="00830280">
          <w:t>(</w:t>
        </w:r>
      </w:ins>
      <w:r w:rsidR="008A490A" w:rsidRPr="00DF3350">
        <w:t>APIs</w:t>
      </w:r>
      <w:ins w:id="42" w:author="Dalton Solano dos Reis" w:date="2023-06-24T12:04:00Z">
        <w:r w:rsidR="00830280">
          <w:t>)</w:t>
        </w:r>
      </w:ins>
      <w:r w:rsidR="008A490A" w:rsidRPr="00DF3350">
        <w:t xml:space="preserve"> para integração e desenvolvimento fáceis de aplicativos de </w:t>
      </w:r>
      <w:del w:id="43" w:author="Dalton Solano dos Reis" w:date="2023-06-24T12:04:00Z">
        <w:r w:rsidR="008A490A" w:rsidRPr="00DF3350" w:rsidDel="00830280">
          <w:delText>RA</w:delText>
        </w:r>
      </w:del>
      <w:ins w:id="44" w:author="Dalton Solano dos Reis" w:date="2023-06-24T12:05:00Z">
        <w:r w:rsidR="00830280">
          <w:t>R</w:t>
        </w:r>
      </w:ins>
      <w:ins w:id="45" w:author="Dalton Solano dos Reis" w:date="2023-06-24T12:04:00Z">
        <w:r w:rsidR="00830280">
          <w:t xml:space="preserve">ealidade </w:t>
        </w:r>
      </w:ins>
      <w:ins w:id="46" w:author="Dalton Solano dos Reis" w:date="2023-06-24T12:05:00Z">
        <w:r w:rsidR="00830280">
          <w:t>A</w:t>
        </w:r>
      </w:ins>
      <w:ins w:id="47" w:author="Dalton Solano dos Reis" w:date="2023-06-24T12:04:00Z">
        <w:r w:rsidR="00830280">
          <w:t>umentada</w:t>
        </w:r>
      </w:ins>
      <w:ins w:id="48" w:author="Dalton Solano dos Reis" w:date="2023-06-24T12:05:00Z">
        <w:r w:rsidR="00830280">
          <w:t xml:space="preserve"> (RA)</w:t>
        </w:r>
      </w:ins>
      <w:r w:rsidR="008A490A" w:rsidRPr="00DF3350">
        <w:t>.</w:t>
      </w:r>
    </w:p>
    <w:p w14:paraId="62D2E7A9" w14:textId="05875D24" w:rsidR="00190437" w:rsidRPr="00190437" w:rsidRDefault="005C1560" w:rsidP="008A490A">
      <w:pPr>
        <w:pStyle w:val="TF-TEXTO"/>
      </w:pPr>
      <w:r>
        <w:t xml:space="preserve">Essa ferramenta </w:t>
      </w:r>
      <w:r w:rsidR="008A490A" w:rsidRPr="008A490A">
        <w:t>tem sido amplamente utilizada em várias indústrias, incluindo jogos, marketing, varejo, educação e aplicações industriais. Ela capacita os desenvolvedores a criar experiências de RA imersivas que aprimoram as interações do usuário com o mundo real, mesclando conteúdo virtual de forma transparente ao ambiente ao redor.</w:t>
      </w:r>
    </w:p>
    <w:p w14:paraId="02B2E167" w14:textId="6D671A35" w:rsidR="00750EC7" w:rsidRDefault="007131C6" w:rsidP="00830280">
      <w:pPr>
        <w:pStyle w:val="Ttulo2"/>
      </w:pPr>
      <w:commentRangeStart w:id="49"/>
      <w:r>
        <w:t>Cenários escolhidos</w:t>
      </w:r>
      <w:commentRangeEnd w:id="49"/>
      <w:r w:rsidR="00830280">
        <w:rPr>
          <w:rStyle w:val="Refdecomentrio"/>
          <w:caps w:val="0"/>
          <w:color w:val="auto"/>
        </w:rPr>
        <w:commentReference w:id="49"/>
      </w:r>
    </w:p>
    <w:p w14:paraId="75D965F1" w14:textId="4AFCC444" w:rsidR="007131C6" w:rsidRDefault="009F42CE" w:rsidP="007131C6">
      <w:pPr>
        <w:pStyle w:val="TF-TEXTO"/>
      </w:pPr>
      <w:del w:id="50" w:author="Dalton Solano dos Reis" w:date="2023-06-24T12:06:00Z">
        <w:r w:rsidDel="00830280">
          <w:delText>Os dois cenários escolhidos foram</w:delText>
        </w:r>
      </w:del>
      <w:ins w:id="51" w:author="Dalton Solano dos Reis" w:date="2023-06-24T12:06:00Z">
        <w:r w:rsidR="00830280">
          <w:t>Para o desenvolvimento</w:t>
        </w:r>
      </w:ins>
      <w:ins w:id="52" w:author="Dalton Solano dos Reis" w:date="2023-06-24T12:07:00Z">
        <w:r w:rsidR="00830280">
          <w:t xml:space="preserve"> do projeto foram escolhidos dois cenários</w:t>
        </w:r>
      </w:ins>
      <w:r>
        <w:t xml:space="preserve">: </w:t>
      </w:r>
      <w:ins w:id="53" w:author="Dalton Solano dos Reis" w:date="2023-06-24T12:09:00Z">
        <w:r w:rsidR="00752BB2">
          <w:t xml:space="preserve">o cenário da </w:t>
        </w:r>
      </w:ins>
      <w:del w:id="54" w:author="Dalton Solano dos Reis" w:date="2023-06-24T12:09:00Z">
        <w:r w:rsidDel="00752BB2">
          <w:delText xml:space="preserve">Placa </w:delText>
        </w:r>
      </w:del>
      <w:ins w:id="55" w:author="Dalton Solano dos Reis" w:date="2023-06-24T12:09:00Z">
        <w:r w:rsidR="00752BB2">
          <w:t xml:space="preserve">placa </w:t>
        </w:r>
      </w:ins>
      <w:r>
        <w:t>mãe para o processador Intel i386</w:t>
      </w:r>
      <w:ins w:id="56" w:author="Dalton Solano dos Reis" w:date="2023-06-24T12:09:00Z">
        <w:r w:rsidR="00752BB2">
          <w:t xml:space="preserve">, aqui denominado como </w:t>
        </w:r>
      </w:ins>
      <w:ins w:id="57" w:author="Dalton Solano dos Reis" w:date="2023-06-24T12:10:00Z">
        <w:r w:rsidR="00752BB2" w:rsidRPr="00752BB2">
          <w:rPr>
            <w:rStyle w:val="TF-COURIER9"/>
            <w:rPrChange w:id="58" w:author="Dalton Solano dos Reis" w:date="2023-06-24T12:10:00Z">
              <w:rPr/>
            </w:rPrChange>
          </w:rPr>
          <w:t>Placa Mãe</w:t>
        </w:r>
        <w:r w:rsidR="00752BB2">
          <w:t>;</w:t>
        </w:r>
      </w:ins>
      <w:r>
        <w:t xml:space="preserve"> e </w:t>
      </w:r>
      <w:ins w:id="59" w:author="Dalton Solano dos Reis" w:date="2023-06-24T12:10:00Z">
        <w:r w:rsidR="00752BB2">
          <w:t xml:space="preserve">o cenário de </w:t>
        </w:r>
      </w:ins>
      <w:r w:rsidR="0015752D">
        <w:t xml:space="preserve">uma </w:t>
      </w:r>
      <w:ins w:id="60" w:author="Dalton Solano dos Reis" w:date="2023-06-24T12:10:00Z">
        <w:r w:rsidR="00752BB2">
          <w:t xml:space="preserve">simulação de uma </w:t>
        </w:r>
      </w:ins>
      <w:r w:rsidR="0015752D">
        <w:t xml:space="preserve">válvula </w:t>
      </w:r>
      <w:del w:id="61" w:author="Dalton Solano dos Reis" w:date="2023-06-24T12:11:00Z">
        <w:r w:rsidR="0015752D" w:rsidDel="00752BB2">
          <w:delText xml:space="preserve">que simula </w:delText>
        </w:r>
      </w:del>
      <w:ins w:id="62" w:author="Dalton Solano dos Reis" w:date="2023-06-24T12:11:00Z">
        <w:r w:rsidR="00752BB2">
          <w:t xml:space="preserve">com </w:t>
        </w:r>
      </w:ins>
      <w:r w:rsidR="0015752D">
        <w:t>um bug</w:t>
      </w:r>
      <w:ins w:id="63" w:author="Dalton Solano dos Reis" w:date="2023-06-24T12:11:00Z">
        <w:r w:rsidR="00752BB2">
          <w:t xml:space="preserve">, denominada de </w:t>
        </w:r>
        <w:r w:rsidR="00752BB2" w:rsidRPr="00752BB2">
          <w:rPr>
            <w:rStyle w:val="TF-COURIER9"/>
            <w:rPrChange w:id="64" w:author="Dalton Solano dos Reis" w:date="2023-06-24T12:11:00Z">
              <w:rPr/>
            </w:rPrChange>
          </w:rPr>
          <w:t>Válvula Bug</w:t>
        </w:r>
      </w:ins>
      <w:del w:id="65" w:author="Dalton Solano dos Reis" w:date="2023-06-24T12:11:00Z">
        <w:r w:rsidR="0015752D" w:rsidDel="00752BB2">
          <w:delText xml:space="preserve"> que está impedindo um led de acender</w:delText>
        </w:r>
      </w:del>
      <w:r w:rsidR="0015752D">
        <w:t>.</w:t>
      </w:r>
    </w:p>
    <w:p w14:paraId="45CD8C24" w14:textId="17BE04E0" w:rsidR="0001225A" w:rsidRDefault="00752BB2" w:rsidP="007131C6">
      <w:pPr>
        <w:pStyle w:val="TF-TEXTO"/>
      </w:pPr>
      <w:ins w:id="66" w:author="Dalton Solano dos Reis" w:date="2023-06-24T12:12:00Z">
        <w:r>
          <w:lastRenderedPageBreak/>
          <w:t xml:space="preserve">Para o cenário </w:t>
        </w:r>
        <w:r w:rsidRPr="008E48FA">
          <w:rPr>
            <w:rStyle w:val="TF-COURIER9"/>
          </w:rPr>
          <w:t>Placa Mãe</w:t>
        </w:r>
        <w:r>
          <w:t xml:space="preserve"> se </w:t>
        </w:r>
      </w:ins>
      <w:ins w:id="67" w:author="Dalton Solano dos Reis" w:date="2023-06-24T12:13:00Z">
        <w:r>
          <w:t xml:space="preserve">utilizou </w:t>
        </w:r>
      </w:ins>
      <w:del w:id="68" w:author="Dalton Solano dos Reis" w:date="2023-06-24T12:12:00Z">
        <w:r w:rsidR="00565F2C" w:rsidDel="00752BB2">
          <w:delText xml:space="preserve">O </w:delText>
        </w:r>
      </w:del>
      <w:ins w:id="69" w:author="Dalton Solano dos Reis" w:date="2023-06-24T12:12:00Z">
        <w:r>
          <w:t xml:space="preserve">o </w:t>
        </w:r>
      </w:ins>
      <w:r w:rsidR="00565F2C">
        <w:t xml:space="preserve">processador Intel i386, também conhecido como Intel 80386, </w:t>
      </w:r>
      <w:ins w:id="70" w:author="Dalton Solano dos Reis" w:date="2023-06-24T12:12:00Z">
        <w:r>
          <w:t xml:space="preserve">que </w:t>
        </w:r>
      </w:ins>
      <w:r w:rsidR="00565F2C">
        <w:t>foi um</w:t>
      </w:r>
      <w:r w:rsidR="00841AD6">
        <w:t xml:space="preserve"> processador revolucionário lançado em 1985. Esse </w:t>
      </w:r>
      <w:ins w:id="71" w:author="Dalton Solano dos Reis" w:date="2023-06-24T12:13:00Z">
        <w:r>
          <w:t xml:space="preserve">processador tem um </w:t>
        </w:r>
      </w:ins>
      <w:r w:rsidR="00841AD6">
        <w:t xml:space="preserve">chip </w:t>
      </w:r>
      <w:ins w:id="72" w:author="Dalton Solano dos Reis" w:date="2023-06-24T12:13:00Z">
        <w:r>
          <w:t xml:space="preserve">que </w:t>
        </w:r>
      </w:ins>
      <w:r w:rsidR="00841AD6">
        <w:t xml:space="preserve">marcou avanços significativos </w:t>
      </w:r>
      <w:r w:rsidR="00A51EA8">
        <w:t>na arquitetura x86</w:t>
      </w:r>
      <w:r w:rsidR="00F51CF9">
        <w:t xml:space="preserve"> e se tornou um dos processadores mais</w:t>
      </w:r>
      <w:r w:rsidR="00D52DE7">
        <w:t xml:space="preserve"> icônicos na história da computação. </w:t>
      </w:r>
      <w:r w:rsidR="003903A3">
        <w:t>A popularidade desse processador abriu caminho para a adoção em massa de computadores pessoais</w:t>
      </w:r>
      <w:r w:rsidR="00E53BB8">
        <w:t xml:space="preserve"> e</w:t>
      </w:r>
      <w:r w:rsidR="003903A3">
        <w:t xml:space="preserve"> contribuiu para o crescimento </w:t>
      </w:r>
      <w:r w:rsidR="00E53BB8">
        <w:t>da arquitetura x86</w:t>
      </w:r>
      <w:r w:rsidR="00BD7B16">
        <w:t>, que ainda é usada na grande maioria dos processadores de computadores pessoais.</w:t>
      </w:r>
    </w:p>
    <w:p w14:paraId="04B2FE77" w14:textId="1091CD9A" w:rsidR="0001225A" w:rsidRDefault="00752BB2" w:rsidP="007131C6">
      <w:pPr>
        <w:pStyle w:val="TF-TEXTO"/>
      </w:pPr>
      <w:ins w:id="73" w:author="Dalton Solano dos Reis" w:date="2023-06-24T12:15:00Z">
        <w:r>
          <w:t xml:space="preserve">O objetivo do cenário </w:t>
        </w:r>
      </w:ins>
      <w:ins w:id="74" w:author="Dalton Solano dos Reis" w:date="2023-06-24T12:16:00Z">
        <w:r w:rsidRPr="008E48FA">
          <w:rPr>
            <w:rStyle w:val="TF-COURIER9"/>
          </w:rPr>
          <w:t>Placa Mãe</w:t>
        </w:r>
        <w:r w:rsidDel="00752BB2">
          <w:t xml:space="preserve"> </w:t>
        </w:r>
      </w:ins>
      <w:del w:id="75" w:author="Dalton Solano dos Reis" w:date="2023-06-24T12:16:00Z">
        <w:r w:rsidR="0001225A" w:rsidDel="00752BB2">
          <w:delText xml:space="preserve">O cenário desenvolvido a partir </w:delText>
        </w:r>
        <w:r w:rsidR="00D01C96" w:rsidDel="00752BB2">
          <w:delText>da placa mãe</w:delText>
        </w:r>
        <w:r w:rsidR="00800C18" w:rsidDel="00752BB2">
          <w:delText xml:space="preserve"> </w:delText>
        </w:r>
        <w:r w:rsidR="00D01C96" w:rsidDel="00752BB2">
          <w:delText>desse</w:delText>
        </w:r>
        <w:r w:rsidR="0001225A" w:rsidDel="00752BB2">
          <w:delText xml:space="preserve"> processador</w:delText>
        </w:r>
        <w:r w:rsidR="00CD0308" w:rsidDel="00752BB2">
          <w:delText xml:space="preserve">, mostrada na </w:delText>
        </w:r>
      </w:del>
      <w:ins w:id="76" w:author="Dalton Solano dos Reis" w:date="2023-06-24T12:16:00Z">
        <w:r>
          <w:t>(</w:t>
        </w:r>
      </w:ins>
      <w:r w:rsidR="004A3FBD">
        <w:fldChar w:fldCharType="begin"/>
      </w:r>
      <w:r w:rsidR="004A3FBD">
        <w:instrText xml:space="preserve"> REF _Ref138016590 \h </w:instrText>
      </w:r>
      <w:r w:rsidR="004A3FBD">
        <w:fldChar w:fldCharType="separate"/>
      </w:r>
      <w:r w:rsidR="007764B6">
        <w:t xml:space="preserve">Figura </w:t>
      </w:r>
      <w:r w:rsidR="007764B6">
        <w:rPr>
          <w:noProof/>
        </w:rPr>
        <w:t>3</w:t>
      </w:r>
      <w:r w:rsidR="004A3FBD">
        <w:fldChar w:fldCharType="end"/>
      </w:r>
      <w:ins w:id="77" w:author="Dalton Solano dos Reis" w:date="2023-06-24T13:40:00Z">
        <w:r w:rsidR="00F77861">
          <w:t>a</w:t>
        </w:r>
      </w:ins>
      <w:ins w:id="78" w:author="Dalton Solano dos Reis" w:date="2023-06-24T12:16:00Z">
        <w:r>
          <w:t>)</w:t>
        </w:r>
      </w:ins>
      <w:r w:rsidR="00CD0308">
        <w:t>,</w:t>
      </w:r>
      <w:r w:rsidR="0001225A">
        <w:t xml:space="preserve"> é o</w:t>
      </w:r>
      <w:r w:rsidR="00D01C96">
        <w:t xml:space="preserve"> de </w:t>
      </w:r>
      <w:del w:id="79" w:author="Dalton Solano dos Reis" w:date="2023-06-24T12:16:00Z">
        <w:r w:rsidR="00D01C96" w:rsidDel="00752BB2">
          <w:delText xml:space="preserve">educar </w:delText>
        </w:r>
      </w:del>
      <w:ins w:id="80" w:author="Dalton Solano dos Reis" w:date="2023-06-24T12:16:00Z">
        <w:r>
          <w:t xml:space="preserve">demonstrar para </w:t>
        </w:r>
      </w:ins>
      <w:r w:rsidR="00D01C96">
        <w:t xml:space="preserve">o usuário </w:t>
      </w:r>
      <w:r w:rsidR="004F1344">
        <w:t xml:space="preserve">às principais seções dessa placa, mostrando informações sobre o processador, memória </w:t>
      </w:r>
      <w:ins w:id="81" w:author="Dalton Solano dos Reis" w:date="2023-06-24T12:18:00Z">
        <w:r w:rsidRPr="00752BB2">
          <w:t xml:space="preserve">Random Access Memory </w:t>
        </w:r>
        <w:r>
          <w:t>(</w:t>
        </w:r>
      </w:ins>
      <w:r w:rsidR="004F1344">
        <w:t>RAM</w:t>
      </w:r>
      <w:ins w:id="82" w:author="Dalton Solano dos Reis" w:date="2023-06-24T12:18:00Z">
        <w:r>
          <w:t>)</w:t>
        </w:r>
      </w:ins>
      <w:r w:rsidR="004F1344">
        <w:t xml:space="preserve"> e expansões </w:t>
      </w:r>
      <w:ins w:id="83" w:author="Dalton Solano dos Reis" w:date="2023-06-24T12:19:00Z">
        <w:r w:rsidR="00DF5ED6" w:rsidRPr="00DF5ED6">
          <w:t xml:space="preserve">Industry Standard Architeture </w:t>
        </w:r>
        <w:r w:rsidR="00DF5ED6">
          <w:t>(</w:t>
        </w:r>
      </w:ins>
      <w:r w:rsidR="004F1344">
        <w:t>ISA</w:t>
      </w:r>
      <w:ins w:id="84" w:author="Dalton Solano dos Reis" w:date="2023-06-24T12:19:00Z">
        <w:r w:rsidR="00DF5ED6">
          <w:t>)</w:t>
        </w:r>
      </w:ins>
      <w:del w:id="85" w:author="Dalton Solano dos Reis" w:date="2023-06-24T12:16:00Z">
        <w:r w:rsidR="007733BB" w:rsidDel="00752BB2">
          <w:delText xml:space="preserve">, </w:delText>
        </w:r>
      </w:del>
      <w:ins w:id="86" w:author="Dalton Solano dos Reis" w:date="2023-06-24T12:16:00Z">
        <w:r>
          <w:t xml:space="preserve">. </w:t>
        </w:r>
      </w:ins>
      <w:ins w:id="87" w:author="Dalton Solano dos Reis" w:date="2023-06-24T12:17:00Z">
        <w:r>
          <w:t xml:space="preserve">Bem como, </w:t>
        </w:r>
      </w:ins>
      <w:commentRangeStart w:id="88"/>
      <w:r w:rsidR="007733BB">
        <w:t xml:space="preserve">comentando sobre o papel desses componentes e </w:t>
      </w:r>
      <w:r w:rsidR="005C5E7F">
        <w:t>comparando-os com componentes encontrados em computadores modernos</w:t>
      </w:r>
      <w:commentRangeEnd w:id="88"/>
      <w:r>
        <w:rPr>
          <w:rStyle w:val="Refdecomentrio"/>
        </w:rPr>
        <w:commentReference w:id="88"/>
      </w:r>
      <w:r w:rsidR="00CD0308">
        <w:t>.</w:t>
      </w:r>
      <w:r w:rsidR="00C163BF">
        <w:t xml:space="preserve"> </w:t>
      </w:r>
      <w:r w:rsidR="00FE0172">
        <w:t>Essas informações são apresentadas assim que o usuário aciona os botões virtuais que são apresentados na tela.</w:t>
      </w:r>
    </w:p>
    <w:p w14:paraId="6BEA145E" w14:textId="6ED3A830" w:rsidR="004637BC" w:rsidRDefault="004637BC" w:rsidP="004637BC">
      <w:pPr>
        <w:pStyle w:val="TF-LEGENDA"/>
      </w:pPr>
      <w:bookmarkStart w:id="89" w:name="_Ref138016590"/>
      <w:commentRangeStart w:id="90"/>
      <w:r>
        <w:t>Figu</w:t>
      </w:r>
      <w:commentRangeEnd w:id="90"/>
      <w:r w:rsidR="00F77861">
        <w:rPr>
          <w:rStyle w:val="Refdecomentrio"/>
        </w:rPr>
        <w:commentReference w:id="90"/>
      </w:r>
      <w:r>
        <w:t xml:space="preserve">ra </w:t>
      </w:r>
      <w:fldSimple w:instr=" SEQ Figura \* ARABIC ">
        <w:r w:rsidR="007764B6">
          <w:rPr>
            <w:noProof/>
          </w:rPr>
          <w:t>3</w:t>
        </w:r>
      </w:fldSimple>
      <w:bookmarkEnd w:id="89"/>
      <w:r>
        <w:t xml:space="preserve"> </w:t>
      </w:r>
      <w:del w:id="91" w:author="Dalton Solano dos Reis" w:date="2023-06-24T13:40:00Z">
        <w:r w:rsidDel="00F77861">
          <w:delText>-</w:delText>
        </w:r>
      </w:del>
      <w:ins w:id="92" w:author="Dalton Solano dos Reis" w:date="2023-06-24T13:40:00Z">
        <w:r w:rsidR="00F77861">
          <w:t>–</w:t>
        </w:r>
      </w:ins>
      <w:r>
        <w:t xml:space="preserve"> </w:t>
      </w:r>
      <w:ins w:id="93" w:author="Dalton Solano dos Reis" w:date="2023-06-24T13:40:00Z">
        <w:r w:rsidR="00F77861">
          <w:t xml:space="preserve">a) </w:t>
        </w:r>
      </w:ins>
      <w:r>
        <w:t>Placa mãe usada no projeto</w:t>
      </w:r>
      <w:ins w:id="94" w:author="Dalton Solano dos Reis" w:date="2023-06-24T13:40:00Z">
        <w:r w:rsidR="00F77861">
          <w:t xml:space="preserve"> – b) </w:t>
        </w:r>
        <w:r w:rsidR="00F77861" w:rsidRPr="00BA75D5">
          <w:t>Moldura usada para instruir o usuário</w:t>
        </w:r>
      </w:ins>
    </w:p>
    <w:p w14:paraId="2B16679A" w14:textId="046FC274" w:rsidR="006276B3" w:rsidRDefault="0001225A" w:rsidP="00073058">
      <w:pPr>
        <w:pStyle w:val="TF-FIGURA"/>
      </w:pPr>
      <w:r>
        <w:rPr>
          <w:noProof/>
        </w:rPr>
        <w:drawing>
          <wp:inline distT="0" distB="0" distL="0" distR="0" wp14:anchorId="724DCD13" wp14:editId="6A9760DC">
            <wp:extent cx="2102400" cy="3240000"/>
            <wp:effectExtent l="12700" t="12700" r="19050" b="11430"/>
            <wp:docPr id="717589787" name="Picture 71758978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9787" name="Picture 1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" r="1915"/>
                    <a:stretch/>
                  </pic:blipFill>
                  <pic:spPr bwMode="auto">
                    <a:xfrm>
                      <a:off x="0" y="0"/>
                      <a:ext cx="2102400" cy="324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ins w:id="95" w:author="Dalton Solano dos Reis" w:date="2023-06-24T13:37:00Z">
        <w:r w:rsidR="00F77861">
          <w:tab/>
        </w:r>
        <w:r w:rsidR="00F77861">
          <w:rPr>
            <w:noProof/>
          </w:rPr>
          <w:drawing>
            <wp:inline distT="0" distB="0" distL="0" distR="0" wp14:anchorId="4E838AF8" wp14:editId="60C88467">
              <wp:extent cx="2091600" cy="3240000"/>
              <wp:effectExtent l="12700" t="12700" r="17145" b="11430"/>
              <wp:docPr id="1509704097" name="Imagem 15097040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524" t="23785" r="5734" b="13322"/>
                      <a:stretch/>
                    </pic:blipFill>
                    <pic:spPr bwMode="auto">
                      <a:xfrm>
                        <a:off x="0" y="0"/>
                        <a:ext cx="2091600" cy="3240000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49CA8C9" w14:textId="0B92B4CF" w:rsidR="00CA15D0" w:rsidRDefault="00CD0308" w:rsidP="00CA15D0">
      <w:pPr>
        <w:pStyle w:val="TF-FONTE"/>
      </w:pPr>
      <w:r>
        <w:t xml:space="preserve">Fonte: </w:t>
      </w:r>
      <w:r w:rsidR="00065F68">
        <w:t>e</w:t>
      </w:r>
      <w:r w:rsidR="009E6AAF">
        <w:t>laborado pelo autor.</w:t>
      </w:r>
    </w:p>
    <w:p w14:paraId="0CDE7E3B" w14:textId="163C0B0F" w:rsidR="007B1016" w:rsidRDefault="00902432" w:rsidP="0075327E">
      <w:pPr>
        <w:pStyle w:val="TF-TEXTO"/>
      </w:pPr>
      <w:r>
        <w:t>P</w:t>
      </w:r>
      <w:r w:rsidR="00E219C4">
        <w:t>ara instruir o usuário de como usar o programa</w:t>
      </w:r>
      <w:r>
        <w:t xml:space="preserve">, o aplicativo </w:t>
      </w:r>
      <w:r w:rsidR="00E219C4">
        <w:t>cria uma moldura em volta do botão virtual</w:t>
      </w:r>
      <w:r>
        <w:t xml:space="preserve"> </w:t>
      </w:r>
      <w:r w:rsidR="00062FCA">
        <w:t xml:space="preserve">mostrando onde que o usuário deve pôr a </w:t>
      </w:r>
      <w:r w:rsidR="00062FCA" w:rsidRPr="00B11A16">
        <w:t>mão</w:t>
      </w:r>
      <w:del w:id="96" w:author="Dalton Solano dos Reis" w:date="2023-06-24T13:37:00Z">
        <w:r w:rsidR="00B11A16" w:rsidDel="00F77861">
          <w:delText xml:space="preserve">, mostrado na </w:delText>
        </w:r>
      </w:del>
      <w:ins w:id="97" w:author="Dalton Solano dos Reis" w:date="2023-06-24T13:37:00Z">
        <w:r w:rsidR="00F77861">
          <w:t xml:space="preserve"> (</w:t>
        </w:r>
      </w:ins>
      <w:ins w:id="98" w:author="Dalton Solano dos Reis" w:date="2023-06-24T13:40:00Z">
        <w:r w:rsidR="00F77861">
          <w:t>Figura3b</w:t>
        </w:r>
      </w:ins>
      <w:del w:id="99" w:author="Dalton Solano dos Reis" w:date="2023-06-24T13:41:00Z">
        <w:r w:rsidR="00A84865" w:rsidDel="00F77861">
          <w:fldChar w:fldCharType="begin"/>
        </w:r>
        <w:r w:rsidR="00A84865" w:rsidDel="00F77861">
          <w:delInstrText xml:space="preserve"> REF _Ref138016701 \h </w:delInstrText>
        </w:r>
        <w:r w:rsidR="00A84865" w:rsidDel="00F77861">
          <w:fldChar w:fldCharType="separate"/>
        </w:r>
        <w:r w:rsidR="007764B6" w:rsidDel="00F77861">
          <w:delText xml:space="preserve">Figura </w:delText>
        </w:r>
        <w:r w:rsidR="007764B6" w:rsidDel="00F77861">
          <w:rPr>
            <w:noProof/>
          </w:rPr>
          <w:delText>4</w:delText>
        </w:r>
        <w:r w:rsidR="00A84865" w:rsidDel="00F77861">
          <w:fldChar w:fldCharType="end"/>
        </w:r>
      </w:del>
      <w:ins w:id="100" w:author="Dalton Solano dos Reis" w:date="2023-06-24T13:37:00Z">
        <w:r w:rsidR="00F77861">
          <w:t>)</w:t>
        </w:r>
      </w:ins>
      <w:del w:id="101" w:author="Dalton Solano dos Reis" w:date="2023-06-24T13:37:00Z">
        <w:r w:rsidR="00501926" w:rsidDel="00F77861">
          <w:delText xml:space="preserve">, </w:delText>
        </w:r>
        <w:r w:rsidR="005C5E7F" w:rsidDel="00F77861">
          <w:delText>a</w:delText>
        </w:r>
      </w:del>
      <w:ins w:id="102" w:author="Dalton Solano dos Reis" w:date="2023-06-24T13:37:00Z">
        <w:r w:rsidR="00F77861">
          <w:t>. A</w:t>
        </w:r>
      </w:ins>
      <w:r w:rsidR="005C5E7F">
        <w:t>ssim que o usuário aciona um dos botões virtuais</w:t>
      </w:r>
      <w:r w:rsidR="00501926">
        <w:t xml:space="preserve"> um texto ancorado ao marcador é </w:t>
      </w:r>
      <w:r w:rsidR="00EE1CBE">
        <w:t>mostra</w:t>
      </w:r>
      <w:r w:rsidR="00501926">
        <w:t>d</w:t>
      </w:r>
      <w:r w:rsidR="00EE1CBE">
        <w:t>o</w:t>
      </w:r>
      <w:r w:rsidR="00501926">
        <w:t xml:space="preserve">, dando informações sobre </w:t>
      </w:r>
      <w:r w:rsidR="00237455">
        <w:t>aquele componente.</w:t>
      </w:r>
    </w:p>
    <w:p w14:paraId="05A730C5" w14:textId="763893CF" w:rsidR="00CA15D0" w:rsidDel="00F77861" w:rsidRDefault="00CA15D0" w:rsidP="00CA15D0">
      <w:pPr>
        <w:pStyle w:val="TF-LEGENDA"/>
        <w:rPr>
          <w:del w:id="103" w:author="Dalton Solano dos Reis" w:date="2023-06-24T13:42:00Z"/>
        </w:rPr>
      </w:pPr>
      <w:bookmarkStart w:id="104" w:name="_Ref138016701"/>
      <w:del w:id="105" w:author="Dalton Solano dos Reis" w:date="2023-06-24T13:42:00Z">
        <w:r w:rsidDel="00F77861">
          <w:lastRenderedPageBreak/>
          <w:delText xml:space="preserve">Figura </w:delText>
        </w:r>
        <w:r w:rsidR="00F95B17" w:rsidDel="00F77861">
          <w:fldChar w:fldCharType="begin"/>
        </w:r>
        <w:r w:rsidR="00F95B17" w:rsidDel="00F77861">
          <w:delInstrText xml:space="preserve"> SEQ Figura \* ARABIC </w:delInstrText>
        </w:r>
        <w:r w:rsidR="00F95B17" w:rsidDel="00F77861">
          <w:fldChar w:fldCharType="separate"/>
        </w:r>
        <w:r w:rsidR="007764B6" w:rsidDel="00F77861">
          <w:rPr>
            <w:noProof/>
          </w:rPr>
          <w:delText>4</w:delText>
        </w:r>
        <w:r w:rsidR="00F95B17" w:rsidDel="00F77861">
          <w:rPr>
            <w:noProof/>
          </w:rPr>
          <w:fldChar w:fldCharType="end"/>
        </w:r>
        <w:bookmarkEnd w:id="104"/>
        <w:r w:rsidDel="00F77861">
          <w:delText xml:space="preserve"> -</w:delText>
        </w:r>
        <w:r w:rsidR="00E92E82" w:rsidDel="00F77861">
          <w:delText xml:space="preserve"> </w:delText>
        </w:r>
        <w:r w:rsidRPr="00BA75D5" w:rsidDel="00F77861">
          <w:delText>Moldura usada para instruir o usuário</w:delText>
        </w:r>
      </w:del>
    </w:p>
    <w:p w14:paraId="64788ACA" w14:textId="4834ACDF" w:rsidR="0075327E" w:rsidDel="00F77861" w:rsidRDefault="00B11A16" w:rsidP="00073058">
      <w:pPr>
        <w:pStyle w:val="TF-FIGURA"/>
        <w:rPr>
          <w:del w:id="106" w:author="Dalton Solano dos Reis" w:date="2023-06-24T13:42:00Z"/>
        </w:rPr>
      </w:pPr>
      <w:del w:id="107" w:author="Dalton Solano dos Reis" w:date="2023-06-24T13:42:00Z">
        <w:r w:rsidDel="00F77861">
          <w:rPr>
            <w:noProof/>
          </w:rPr>
          <w:drawing>
            <wp:inline distT="0" distB="0" distL="0" distR="0" wp14:anchorId="269ECAC9" wp14:editId="3565A64B">
              <wp:extent cx="2527115" cy="3916846"/>
              <wp:effectExtent l="19050" t="19050" r="26035" b="26670"/>
              <wp:docPr id="2097921651" name="Picture 20979216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524" t="23785" r="5734" b="13322"/>
                      <a:stretch/>
                    </pic:blipFill>
                    <pic:spPr bwMode="auto">
                      <a:xfrm>
                        <a:off x="0" y="0"/>
                        <a:ext cx="3091576" cy="4791719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3CB8FB9" w14:textId="3A4F0A25" w:rsidR="00D92E54" w:rsidRPr="00EE1CBE" w:rsidDel="00F77861" w:rsidRDefault="00D92E54" w:rsidP="00D92E54">
      <w:pPr>
        <w:pStyle w:val="TF-FONTE"/>
        <w:rPr>
          <w:del w:id="108" w:author="Dalton Solano dos Reis" w:date="2023-06-24T13:42:00Z"/>
        </w:rPr>
      </w:pPr>
      <w:del w:id="109" w:author="Dalton Solano dos Reis" w:date="2023-06-24T13:42:00Z">
        <w:r w:rsidDel="00F77861">
          <w:delText xml:space="preserve">Fonte: </w:delText>
        </w:r>
        <w:r w:rsidR="00065F68" w:rsidDel="00F77861">
          <w:delText>e</w:delText>
        </w:r>
        <w:r w:rsidR="009E6AAF" w:rsidDel="00F77861">
          <w:delText>laborado pelo autor.</w:delText>
        </w:r>
      </w:del>
    </w:p>
    <w:p w14:paraId="7260C165" w14:textId="1D13F933" w:rsidR="00857C5F" w:rsidRPr="00857C5F" w:rsidRDefault="00F77861" w:rsidP="00857C5F">
      <w:pPr>
        <w:pStyle w:val="TF-TEXTO"/>
      </w:pPr>
      <w:ins w:id="110" w:author="Dalton Solano dos Reis" w:date="2023-06-24T13:43:00Z">
        <w:r>
          <w:t xml:space="preserve">Já o cenário </w:t>
        </w:r>
        <w:r w:rsidRPr="008E48FA">
          <w:rPr>
            <w:rStyle w:val="TF-COURIER9"/>
          </w:rPr>
          <w:t>Válvula Bug</w:t>
        </w:r>
        <w:r>
          <w:rPr>
            <w:rStyle w:val="TF-COURIER9"/>
          </w:rPr>
          <w:t>,</w:t>
        </w:r>
        <w:r>
          <w:t xml:space="preserve"> utiliza um</w:t>
        </w:r>
      </w:ins>
      <w:ins w:id="111" w:author="Dalton Solano dos Reis" w:date="2023-06-24T13:44:00Z">
        <w:r>
          <w:t xml:space="preserve">a </w:t>
        </w:r>
      </w:ins>
      <w:ins w:id="112" w:author="Dalton Solano dos Reis" w:date="2023-06-24T13:43:00Z">
        <w:r>
          <w:t>v</w:t>
        </w:r>
      </w:ins>
      <w:del w:id="113" w:author="Dalton Solano dos Reis" w:date="2023-06-24T13:43:00Z">
        <w:r w:rsidR="00857C5F" w:rsidDel="00F77861">
          <w:delText>V</w:delText>
        </w:r>
      </w:del>
      <w:r w:rsidR="00857C5F" w:rsidRPr="00857C5F">
        <w:t>álvula</w:t>
      </w:r>
      <w:ins w:id="114" w:author="Dalton Solano dos Reis" w:date="2023-06-24T13:44:00Z">
        <w:r>
          <w:t>,</w:t>
        </w:r>
      </w:ins>
      <w:del w:id="115" w:author="Dalton Solano dos Reis" w:date="2023-06-24T13:44:00Z">
        <w:r w:rsidR="00857C5F" w:rsidRPr="00857C5F" w:rsidDel="00F77861">
          <w:delText>s</w:delText>
        </w:r>
      </w:del>
      <w:r w:rsidR="00857C5F">
        <w:t xml:space="preserve"> </w:t>
      </w:r>
      <w:ins w:id="116" w:author="Dalton Solano dos Reis" w:date="2023-06-24T13:43:00Z">
        <w:r>
          <w:t xml:space="preserve">que </w:t>
        </w:r>
      </w:ins>
      <w:del w:id="117" w:author="Dalton Solano dos Reis" w:date="2023-06-24T13:44:00Z">
        <w:r w:rsidR="00857C5F" w:rsidRPr="00857C5F" w:rsidDel="00F77861">
          <w:delText xml:space="preserve">são </w:delText>
        </w:r>
      </w:del>
      <w:ins w:id="118" w:author="Dalton Solano dos Reis" w:date="2023-06-24T13:44:00Z">
        <w:r>
          <w:t xml:space="preserve">é um </w:t>
        </w:r>
      </w:ins>
      <w:r w:rsidR="00857C5F" w:rsidRPr="00857C5F">
        <w:t>dispositivo</w:t>
      </w:r>
      <w:del w:id="119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eletrônico</w:t>
      </w:r>
      <w:del w:id="120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que </w:t>
      </w:r>
      <w:del w:id="121" w:author="Dalton Solano dos Reis" w:date="2023-06-24T13:44:00Z">
        <w:r w:rsidR="00857C5F" w:rsidRPr="00857C5F" w:rsidDel="00F77861">
          <w:delText xml:space="preserve">foram </w:delText>
        </w:r>
      </w:del>
      <w:ins w:id="122" w:author="Dalton Solano dos Reis" w:date="2023-06-24T13:44:00Z">
        <w:r>
          <w:t>foi</w:t>
        </w:r>
        <w:r w:rsidRPr="00857C5F">
          <w:t xml:space="preserve"> </w:t>
        </w:r>
      </w:ins>
      <w:r w:rsidR="00857C5F" w:rsidRPr="00857C5F">
        <w:t>amplamente utilizado</w:t>
      </w:r>
      <w:del w:id="123" w:author="Dalton Solano dos Reis" w:date="2023-06-24T13:44:00Z">
        <w:r w:rsidR="00857C5F" w:rsidRPr="00857C5F" w:rsidDel="00F77861">
          <w:delText>s</w:delText>
        </w:r>
      </w:del>
      <w:r w:rsidR="00857C5F" w:rsidRPr="00857C5F">
        <w:t xml:space="preserve"> nos primórdios da tecnologia eletrônica antes do surgimento dos componentes de semicondutores. </w:t>
      </w:r>
      <w:ins w:id="124" w:author="Dalton Solano dos Reis" w:date="2023-06-24T13:44:00Z">
        <w:r>
          <w:t xml:space="preserve">As válvulas </w:t>
        </w:r>
      </w:ins>
      <w:del w:id="125" w:author="Dalton Solano dos Reis" w:date="2023-06-24T13:45:00Z">
        <w:r w:rsidR="00857C5F" w:rsidRPr="00857C5F" w:rsidDel="00F77861">
          <w:delText xml:space="preserve">Elas </w:delText>
        </w:r>
      </w:del>
      <w:r w:rsidR="00857C5F" w:rsidRPr="00857C5F">
        <w:t xml:space="preserve">são recipientes de vidro ou metal que abrigam diversos componentes, como eletrodos, em um ambiente selado a vácuo para eliminar quaisquer moléculas de gás ou ar que possam interferir no funcionamento do </w:t>
      </w:r>
      <w:commentRangeStart w:id="126"/>
      <w:r w:rsidR="00857C5F" w:rsidRPr="00857C5F">
        <w:t>dispositivo.</w:t>
      </w:r>
      <w:commentRangeEnd w:id="126"/>
      <w:r>
        <w:rPr>
          <w:rStyle w:val="Refdecomentrio"/>
        </w:rPr>
        <w:commentReference w:id="126"/>
      </w:r>
    </w:p>
    <w:p w14:paraId="47857CD6" w14:textId="009AB420" w:rsidR="00857C5F" w:rsidRDefault="00857C5F" w:rsidP="007131C6">
      <w:pPr>
        <w:pStyle w:val="TF-TEXTO"/>
      </w:pPr>
      <w:r w:rsidRPr="00857C5F">
        <w:t>As válvulas foram utilizadas em diversas aplicações, incluindo computadores antigos, rádios, televisões, amplificadores e outros equipamentos eletrônicos. No entanto, seu uso diminuiu com o desenvolvimento de componentes</w:t>
      </w:r>
      <w:r w:rsidR="00E95BAB">
        <w:t xml:space="preserve"> </w:t>
      </w:r>
      <w:r w:rsidRPr="00857C5F">
        <w:t xml:space="preserve">menores, mais </w:t>
      </w:r>
      <w:r w:rsidR="00E95BAB">
        <w:t>rápidos</w:t>
      </w:r>
      <w:r w:rsidRPr="00857C5F">
        <w:t xml:space="preserve"> e que consomem menos energia. Apesar de sua obsolescência na maioria dos eletrônicos modernos, as válvulas ainda encontram aplicações específicas em campos como amplificadores de alta potência, equipamentos de áudio especializados e entre entusiastas de áudio </w:t>
      </w:r>
      <w:commentRangeStart w:id="127"/>
      <w:r w:rsidRPr="00857C5F">
        <w:t>vintage</w:t>
      </w:r>
      <w:commentRangeEnd w:id="127"/>
      <w:r w:rsidR="00F77861">
        <w:rPr>
          <w:rStyle w:val="Refdecomentrio"/>
        </w:rPr>
        <w:commentReference w:id="127"/>
      </w:r>
      <w:r w:rsidRPr="00857C5F">
        <w:t>.</w:t>
      </w:r>
    </w:p>
    <w:p w14:paraId="20FFED4F" w14:textId="04B07D39" w:rsidR="008C6DD3" w:rsidRDefault="00F77861" w:rsidP="007131C6">
      <w:pPr>
        <w:pStyle w:val="TF-TEXTO"/>
      </w:pPr>
      <w:ins w:id="128" w:author="Dalton Solano dos Reis" w:date="2023-06-24T13:46:00Z">
        <w:r>
          <w:t xml:space="preserve">Assim </w:t>
        </w:r>
      </w:ins>
      <w:del w:id="129" w:author="Dalton Solano dos Reis" w:date="2023-06-24T13:46:00Z">
        <w:r w:rsidR="00023F58" w:rsidDel="00F77861">
          <w:delText xml:space="preserve">O </w:delText>
        </w:r>
      </w:del>
      <w:ins w:id="130" w:author="Dalton Solano dos Reis" w:date="2023-06-24T13:46:00Z">
        <w:r>
          <w:t xml:space="preserve">o </w:t>
        </w:r>
      </w:ins>
      <w:r w:rsidR="00AF39F1">
        <w:t xml:space="preserve">cenário </w:t>
      </w:r>
      <w:ins w:id="131" w:author="Dalton Solano dos Reis" w:date="2023-06-24T13:47:00Z">
        <w:r w:rsidR="00D86F74" w:rsidRPr="008E48FA">
          <w:rPr>
            <w:rStyle w:val="TF-COURIER9"/>
          </w:rPr>
          <w:t>Válvula Bug</w:t>
        </w:r>
        <w:r w:rsidR="00D86F74">
          <w:t xml:space="preserve"> foi </w:t>
        </w:r>
      </w:ins>
      <w:ins w:id="132" w:author="Dalton Solano dos Reis" w:date="2023-06-24T13:48:00Z">
        <w:r w:rsidR="00D86F74">
          <w:t xml:space="preserve">para representar uma válvula </w:t>
        </w:r>
      </w:ins>
      <w:del w:id="133" w:author="Dalton Solano dos Reis" w:date="2023-06-24T13:48:00Z">
        <w:r w:rsidR="00AF39F1" w:rsidDel="00D86F74">
          <w:delText>desenvolvido</w:delText>
        </w:r>
        <w:r w:rsidR="00023F58" w:rsidDel="00D86F74">
          <w:delText xml:space="preserve"> a partir desse componente</w:delText>
        </w:r>
        <w:r w:rsidR="00E75C8D" w:rsidDel="00D86F74">
          <w:delText xml:space="preserve"> é o de </w:delText>
        </w:r>
      </w:del>
      <w:ins w:id="134" w:author="Dalton Solano dos Reis" w:date="2023-06-24T13:48:00Z">
        <w:r w:rsidR="00D86F74">
          <w:t xml:space="preserve">em </w:t>
        </w:r>
      </w:ins>
      <w:r w:rsidR="00E75C8D">
        <w:t>um circuito eletrônico que não está funcionando devido a um “bug</w:t>
      </w:r>
      <w:del w:id="135" w:author="Dalton Solano dos Reis" w:date="2023-06-24T13:48:00Z">
        <w:r w:rsidR="00E75C8D" w:rsidDel="00D86F74">
          <w:delText>”</w:delText>
        </w:r>
        <w:r w:rsidR="00FE2AB4" w:rsidDel="00D86F74">
          <w:delText>,</w:delText>
        </w:r>
        <w:r w:rsidR="001B0FD1" w:rsidDel="00D86F74">
          <w:delText xml:space="preserve"> </w:delText>
        </w:r>
      </w:del>
      <w:ins w:id="136" w:author="Dalton Solano dos Reis" w:date="2023-06-24T13:48:00Z">
        <w:r w:rsidR="00D86F74">
          <w:t xml:space="preserve">”. Neste cenário </w:t>
        </w:r>
      </w:ins>
      <w:r w:rsidR="001B0FD1">
        <w:t xml:space="preserve">um vídeo ancorado ao marcador </w:t>
      </w:r>
      <w:del w:id="137" w:author="Dalton Solano dos Reis" w:date="2023-06-24T13:49:00Z">
        <w:r w:rsidR="007C3261" w:rsidDel="00D86F74">
          <w:delText xml:space="preserve">mostrando </w:delText>
        </w:r>
      </w:del>
      <w:ins w:id="138" w:author="Dalton Solano dos Reis" w:date="2023-06-24T13:49:00Z">
        <w:r w:rsidR="00D86F74">
          <w:t xml:space="preserve">mostra </w:t>
        </w:r>
      </w:ins>
      <w:r w:rsidR="007C3261">
        <w:t>um código com problemas</w:t>
      </w:r>
      <w:del w:id="139" w:author="Dalton Solano dos Reis" w:date="2023-06-24T13:49:00Z">
        <w:r w:rsidR="007C3261" w:rsidDel="00D86F74">
          <w:delText xml:space="preserve"> é exibido</w:delText>
        </w:r>
      </w:del>
      <w:r w:rsidR="007C3261">
        <w:t>,</w:t>
      </w:r>
      <w:r w:rsidR="00FE2AB4">
        <w:t xml:space="preserve"> </w:t>
      </w:r>
      <w:ins w:id="140" w:author="Dalton Solano dos Reis" w:date="2023-06-24T13:49:00Z">
        <w:r w:rsidR="00D86F74">
          <w:t xml:space="preserve">e então </w:t>
        </w:r>
      </w:ins>
      <w:r w:rsidR="00FE2AB4">
        <w:t xml:space="preserve">o usuário deve </w:t>
      </w:r>
      <w:del w:id="141" w:author="Dalton Solano dos Reis" w:date="2023-06-24T13:49:00Z">
        <w:r w:rsidR="00FE2AB4" w:rsidDel="00D86F74">
          <w:delText xml:space="preserve">então </w:delText>
        </w:r>
      </w:del>
      <w:r w:rsidR="000B5B44">
        <w:t>tirar a válvula que está conectada ao circuito</w:t>
      </w:r>
      <w:r w:rsidR="007679F2">
        <w:t>.</w:t>
      </w:r>
      <w:r w:rsidR="000B5B44">
        <w:t xml:space="preserve"> </w:t>
      </w:r>
      <w:r w:rsidR="007679F2">
        <w:t>A</w:t>
      </w:r>
      <w:r w:rsidR="000B5B44">
        <w:t xml:space="preserve">o </w:t>
      </w:r>
      <w:r w:rsidR="0005371F">
        <w:t>remover a válvula</w:t>
      </w:r>
      <w:r w:rsidR="000B5B44">
        <w:t xml:space="preserve">, um besouro </w:t>
      </w:r>
      <w:r w:rsidR="00CB3E47">
        <w:t xml:space="preserve">virtual </w:t>
      </w:r>
      <w:del w:id="142" w:author="Dalton Solano dos Reis" w:date="2023-06-24T13:50:00Z">
        <w:r w:rsidR="00CB3E47" w:rsidDel="00D86F74">
          <w:delText xml:space="preserve">aparece </w:delText>
        </w:r>
      </w:del>
      <w:ins w:id="143" w:author="Dalton Solano dos Reis" w:date="2023-06-24T13:50:00Z">
        <w:r w:rsidR="00D86F74">
          <w:t xml:space="preserve">que está </w:t>
        </w:r>
      </w:ins>
      <w:r w:rsidR="000650A5">
        <w:t>embaixo</w:t>
      </w:r>
      <w:r w:rsidR="00CB3E47">
        <w:t xml:space="preserve"> </w:t>
      </w:r>
      <w:del w:id="144" w:author="Dalton Solano dos Reis" w:date="2023-06-24T13:50:00Z">
        <w:r w:rsidR="00CB3E47" w:rsidDel="00D86F74">
          <w:delText>d</w:delText>
        </w:r>
        <w:r w:rsidR="0005371F" w:rsidDel="00D86F74">
          <w:delText xml:space="preserve">ela </w:delText>
        </w:r>
      </w:del>
      <w:ins w:id="145" w:author="Dalton Solano dos Reis" w:date="2023-06-24T13:50:00Z">
        <w:r w:rsidR="00D86F74">
          <w:t>desta válvula saí voando</w:t>
        </w:r>
      </w:ins>
      <w:del w:id="146" w:author="Dalton Solano dos Reis" w:date="2023-06-24T13:50:00Z">
        <w:r w:rsidR="00CB3E47" w:rsidDel="00D86F74">
          <w:delText>e começa a voar</w:delText>
        </w:r>
      </w:del>
      <w:r w:rsidR="0005371F">
        <w:t>.</w:t>
      </w:r>
      <w:r w:rsidR="00770189">
        <w:t xml:space="preserve"> </w:t>
      </w:r>
      <w:r w:rsidR="0005371F">
        <w:t>A</w:t>
      </w:r>
      <w:r w:rsidR="00770189">
        <w:t>o reconectar a válvula</w:t>
      </w:r>
      <w:r w:rsidR="00DD4F99">
        <w:t xml:space="preserve"> um código funcional aparece onde o vídeo estava anteriormente e uma mensagem aparece agradecendo o usuário por</w:t>
      </w:r>
      <w:r w:rsidR="00160B92">
        <w:t xml:space="preserve"> ter resolvido o “bug”</w:t>
      </w:r>
      <w:r w:rsidR="000650A5">
        <w:t>,</w:t>
      </w:r>
      <w:r w:rsidR="00CB3E47">
        <w:t xml:space="preserve"> que em inglês significa inseto</w:t>
      </w:r>
      <w:ins w:id="147" w:author="Dalton Solano dos Reis" w:date="2023-06-24T13:51:00Z">
        <w:r w:rsidR="00D86F74">
          <w:t xml:space="preserve">, mas no contexto da computação tem o </w:t>
        </w:r>
      </w:ins>
      <w:ins w:id="148" w:author="Dalton Solano dos Reis" w:date="2023-06-24T13:52:00Z">
        <w:r w:rsidR="00D86F74">
          <w:t>significado</w:t>
        </w:r>
      </w:ins>
      <w:ins w:id="149" w:author="Dalton Solano dos Reis" w:date="2023-06-24T13:51:00Z">
        <w:r w:rsidR="00D86F74">
          <w:t xml:space="preserve"> de problemas com </w:t>
        </w:r>
      </w:ins>
      <w:ins w:id="150" w:author="Dalton Solano dos Reis" w:date="2023-06-24T13:52:00Z">
        <w:r w:rsidR="00D86F74">
          <w:t>hardware ou código</w:t>
        </w:r>
      </w:ins>
      <w:r w:rsidR="000650A5">
        <w:t>.</w:t>
      </w:r>
      <w:ins w:id="151" w:author="Dalton Solano dos Reis" w:date="2023-06-24T13:53:00Z">
        <w:r w:rsidR="00D86F74">
          <w:t xml:space="preserve"> A utilização da palavra “bug” para representar problemas na computação vem </w:t>
        </w:r>
        <w:commentRangeStart w:id="152"/>
        <w:r w:rsidR="00D86F74">
          <w:t>...</w:t>
        </w:r>
      </w:ins>
      <w:commentRangeEnd w:id="152"/>
      <w:ins w:id="153" w:author="Dalton Solano dos Reis" w:date="2023-06-24T13:54:00Z">
        <w:r w:rsidR="00D86F74">
          <w:rPr>
            <w:rStyle w:val="Refdecomentrio"/>
          </w:rPr>
          <w:commentReference w:id="152"/>
        </w:r>
      </w:ins>
    </w:p>
    <w:p w14:paraId="7AB1BE1E" w14:textId="4A212093" w:rsidR="00353280" w:rsidRDefault="00A43CBD" w:rsidP="007131C6">
      <w:pPr>
        <w:pStyle w:val="TF-TEXTO"/>
      </w:pPr>
      <w:r>
        <w:t xml:space="preserve">O cenário </w:t>
      </w:r>
      <w:ins w:id="154" w:author="Dalton Solano dos Reis" w:date="2023-06-24T13:54:00Z">
        <w:r w:rsidR="00D86F74" w:rsidRPr="008E48FA">
          <w:rPr>
            <w:rStyle w:val="TF-COURIER9"/>
          </w:rPr>
          <w:t>Válvula Bug</w:t>
        </w:r>
        <w:r w:rsidR="00D86F74">
          <w:t xml:space="preserve"> </w:t>
        </w:r>
      </w:ins>
      <w:del w:id="155" w:author="Dalton Solano dos Reis" w:date="2023-06-24T13:54:00Z">
        <w:r w:rsidDel="00D86F74">
          <w:delText xml:space="preserve">desenvolvido </w:delText>
        </w:r>
      </w:del>
      <w:ins w:id="156" w:author="Dalton Solano dos Reis" w:date="2023-06-24T13:54:00Z">
        <w:r w:rsidR="00D86F74">
          <w:t xml:space="preserve">ainda </w:t>
        </w:r>
      </w:ins>
      <w:r w:rsidR="009D2B67">
        <w:t>apresenta</w:t>
      </w:r>
      <w:r>
        <w:t xml:space="preserve"> uma </w:t>
      </w:r>
      <w:del w:id="157" w:author="Dalton Solano dos Reis" w:date="2023-06-24T13:55:00Z">
        <w:r w:rsidDel="00D86F74">
          <w:delText>i</w:delText>
        </w:r>
        <w:r w:rsidR="006A66C9" w:rsidDel="00D86F74">
          <w:delText xml:space="preserve">mersão </w:delText>
        </w:r>
      </w:del>
      <w:ins w:id="158" w:author="Dalton Solano dos Reis" w:date="2023-06-24T13:55:00Z">
        <w:r w:rsidR="00D86F74">
          <w:t xml:space="preserve">funcionalidade </w:t>
        </w:r>
      </w:ins>
      <w:r w:rsidR="006A66C9">
        <w:t>adi</w:t>
      </w:r>
      <w:r w:rsidR="009D2B67">
        <w:t xml:space="preserve">cional com o acendimento de um </w:t>
      </w:r>
      <w:commentRangeStart w:id="159"/>
      <w:r w:rsidR="009D2B67">
        <w:t xml:space="preserve">LED </w:t>
      </w:r>
      <w:commentRangeEnd w:id="159"/>
      <w:r w:rsidR="00D86F74">
        <w:rPr>
          <w:rStyle w:val="Refdecomentrio"/>
        </w:rPr>
        <w:commentReference w:id="159"/>
      </w:r>
      <w:r w:rsidR="009D2B67">
        <w:t xml:space="preserve">por mensagem </w:t>
      </w:r>
      <w:commentRangeStart w:id="160"/>
      <w:r w:rsidR="009D2B67">
        <w:t>TCP/IP</w:t>
      </w:r>
      <w:commentRangeEnd w:id="160"/>
      <w:r w:rsidR="00D86F74">
        <w:rPr>
          <w:rStyle w:val="Refdecomentrio"/>
        </w:rPr>
        <w:commentReference w:id="160"/>
      </w:r>
      <w:r w:rsidR="00A35D9F">
        <w:t xml:space="preserve"> usando o m</w:t>
      </w:r>
      <w:r w:rsidR="00353280">
        <w:t>icrocontrolador ESP8266</w:t>
      </w:r>
      <w:ins w:id="161" w:author="Dalton Solano dos Reis" w:date="2023-06-24T13:56:00Z">
        <w:r w:rsidR="00D86F74">
          <w:t xml:space="preserve">. O ESP8266 </w:t>
        </w:r>
      </w:ins>
      <w:del w:id="162" w:author="Dalton Solano dos Reis" w:date="2023-06-24T13:56:00Z">
        <w:r w:rsidR="00267D62" w:rsidDel="00D86F74">
          <w:delText xml:space="preserve">, </w:delText>
        </w:r>
        <w:r w:rsidR="00DE1681" w:rsidDel="00D86F74">
          <w:delText xml:space="preserve">essa </w:delText>
        </w:r>
      </w:del>
      <w:ins w:id="163" w:author="Dalton Solano dos Reis" w:date="2023-06-24T13:56:00Z">
        <w:r w:rsidR="00D86F74">
          <w:t xml:space="preserve"> </w:t>
        </w:r>
      </w:ins>
      <w:r w:rsidR="00DE1681">
        <w:t>é uma placa</w:t>
      </w:r>
      <w:r w:rsidR="00353280" w:rsidRPr="00353280">
        <w:t xml:space="preserve"> de baixo custo</w:t>
      </w:r>
      <w:r w:rsidR="00353280">
        <w:t xml:space="preserve"> </w:t>
      </w:r>
      <w:r w:rsidR="00353280" w:rsidRPr="00353280">
        <w:t>com capacidade de conexão Wi-Fi que ganhou grande popularidade no mundo do desenvolvimento da Internet das Coisas (IoT).</w:t>
      </w:r>
      <w:r w:rsidR="00900831">
        <w:t xml:space="preserve"> </w:t>
      </w:r>
      <w:ins w:id="164" w:author="Dalton Solano dos Reis" w:date="2023-06-24T13:57:00Z">
        <w:r w:rsidR="00682EBA">
          <w:t xml:space="preserve">O circuito apresentado </w:t>
        </w:r>
      </w:ins>
      <w:del w:id="165" w:author="Dalton Solano dos Reis" w:date="2023-06-24T13:57:00Z">
        <w:r w:rsidR="00900831" w:rsidDel="00682EBA">
          <w:delText xml:space="preserve">A placa em questão pode ser vista </w:delText>
        </w:r>
      </w:del>
      <w:r w:rsidR="00900831">
        <w:t xml:space="preserve">na </w:t>
      </w:r>
      <w:r w:rsidR="00900831">
        <w:fldChar w:fldCharType="begin"/>
      </w:r>
      <w:r w:rsidR="00900831">
        <w:instrText xml:space="preserve"> REF _Ref138147459 \h </w:instrText>
      </w:r>
      <w:r w:rsidR="00900831">
        <w:fldChar w:fldCharType="separate"/>
      </w:r>
      <w:r w:rsidR="007764B6">
        <w:t xml:space="preserve">Figura </w:t>
      </w:r>
      <w:r w:rsidR="007764B6">
        <w:rPr>
          <w:noProof/>
        </w:rPr>
        <w:t>5</w:t>
      </w:r>
      <w:r w:rsidR="00900831">
        <w:fldChar w:fldCharType="end"/>
      </w:r>
      <w:ins w:id="166" w:author="Dalton Solano dos Reis" w:date="2023-06-24T13:57:00Z">
        <w:r w:rsidR="00682EBA">
          <w:t xml:space="preserve"> consiste de </w:t>
        </w:r>
        <w:commentRangeStart w:id="167"/>
        <w:r w:rsidR="00682EBA">
          <w:t>...</w:t>
        </w:r>
      </w:ins>
      <w:commentRangeEnd w:id="167"/>
      <w:ins w:id="168" w:author="Dalton Solano dos Reis" w:date="2023-06-24T13:58:00Z">
        <w:r w:rsidR="00682EBA">
          <w:rPr>
            <w:rStyle w:val="Refdecomentrio"/>
          </w:rPr>
          <w:commentReference w:id="167"/>
        </w:r>
      </w:ins>
      <w:del w:id="169" w:author="Dalton Solano dos Reis" w:date="2023-06-24T13:57:00Z">
        <w:r w:rsidR="00900831" w:rsidDel="00682EBA">
          <w:delText>.</w:delText>
        </w:r>
      </w:del>
    </w:p>
    <w:p w14:paraId="0539C5D0" w14:textId="493CCF80" w:rsidR="00B91CE9" w:rsidRDefault="00B91CE9" w:rsidP="00B91CE9">
      <w:pPr>
        <w:pStyle w:val="TF-LEGENDA"/>
      </w:pPr>
      <w:bookmarkStart w:id="170" w:name="_Ref138147459"/>
      <w:bookmarkStart w:id="171" w:name="_Ref138147454"/>
      <w:r>
        <w:lastRenderedPageBreak/>
        <w:t xml:space="preserve">Figura </w:t>
      </w:r>
      <w:fldSimple w:instr=" SEQ Figura \* ARABIC ">
        <w:r w:rsidR="007764B6">
          <w:rPr>
            <w:noProof/>
          </w:rPr>
          <w:t>5</w:t>
        </w:r>
      </w:fldSimple>
      <w:bookmarkEnd w:id="170"/>
      <w:r>
        <w:t xml:space="preserve"> </w:t>
      </w:r>
      <w:r w:rsidR="00900831">
        <w:t>–</w:t>
      </w:r>
      <w:r>
        <w:t xml:space="preserve"> </w:t>
      </w:r>
      <w:commentRangeStart w:id="172"/>
      <w:r>
        <w:t>Pl</w:t>
      </w:r>
      <w:r w:rsidR="00900831">
        <w:t xml:space="preserve">aca </w:t>
      </w:r>
      <w:commentRangeEnd w:id="172"/>
      <w:r w:rsidR="00682EBA">
        <w:rPr>
          <w:rStyle w:val="Refdecomentrio"/>
        </w:rPr>
        <w:commentReference w:id="172"/>
      </w:r>
      <w:r w:rsidR="00900831">
        <w:t>com o microcontrolador ESP8266</w:t>
      </w:r>
      <w:r>
        <w:t xml:space="preserve"> usada para acender o LED</w:t>
      </w:r>
      <w:bookmarkEnd w:id="171"/>
    </w:p>
    <w:p w14:paraId="7767040C" w14:textId="058B9C81" w:rsidR="00B91CE9" w:rsidRDefault="00B91CE9" w:rsidP="00B91CE9">
      <w:pPr>
        <w:pStyle w:val="TF-FIGURA"/>
      </w:pPr>
      <w:del w:id="173" w:author="Dalton Solano dos Reis" w:date="2023-06-24T13:58:00Z">
        <w:r w:rsidDel="00682EBA">
          <w:rPr>
            <w:noProof/>
          </w:rPr>
          <w:drawing>
            <wp:inline distT="0" distB="0" distL="0" distR="0" wp14:anchorId="5B6583D7" wp14:editId="47754852">
              <wp:extent cx="3190298" cy="3080766"/>
              <wp:effectExtent l="16827" t="21273" r="26988" b="26987"/>
              <wp:docPr id="265455630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5280" r="26548"/>
                      <a:stretch/>
                    </pic:blipFill>
                    <pic:spPr bwMode="auto">
                      <a:xfrm rot="5400000">
                        <a:off x="0" y="0"/>
                        <a:ext cx="3190298" cy="3080766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74" w:author="Dalton Solano dos Reis" w:date="2023-06-24T13:58:00Z">
        <w:r w:rsidR="00682EBA" w:rsidRPr="00682EBA">
          <w:rPr>
            <w:noProof/>
          </w:rPr>
          <w:t xml:space="preserve"> </w:t>
        </w:r>
        <w:r w:rsidR="00682EBA" w:rsidRPr="00682EBA">
          <w:rPr>
            <w:noProof/>
          </w:rPr>
          <w:drawing>
            <wp:inline distT="0" distB="0" distL="0" distR="0" wp14:anchorId="2A108E43" wp14:editId="4C90D04C">
              <wp:extent cx="3100116" cy="2972714"/>
              <wp:effectExtent l="0" t="0" r="0" b="0"/>
              <wp:docPr id="2106097475" name="Imagem 1" descr="Circuito eletrônico com fios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06097475" name="Imagem 1" descr="Circuito eletrônico com fios&#10;&#10;Descrição gerada automaticamente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7048" cy="30560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44F5E3E" w14:textId="7A1FB4A7" w:rsidR="00B91CE9" w:rsidRPr="007131C6" w:rsidRDefault="00B91CE9" w:rsidP="00B91CE9">
      <w:pPr>
        <w:pStyle w:val="TF-FONTE"/>
      </w:pPr>
      <w:r>
        <w:t xml:space="preserve">Fonte: </w:t>
      </w:r>
      <w:r w:rsidR="00065F68">
        <w:t>e</w:t>
      </w:r>
      <w:r>
        <w:t>laborado pelo autor</w:t>
      </w:r>
    </w:p>
    <w:p w14:paraId="4B4647E8" w14:textId="7D4E415E" w:rsidR="00A7748B" w:rsidRDefault="00A7748B" w:rsidP="00830280">
      <w:pPr>
        <w:pStyle w:val="Ttulo2"/>
      </w:pPr>
      <w:r>
        <w:t>TRABALHOS CORRELATOS</w:t>
      </w:r>
    </w:p>
    <w:p w14:paraId="712BAAE9" w14:textId="7FA8B4CD" w:rsidR="006D4E47" w:rsidRDefault="003F07B4" w:rsidP="006D4E47">
      <w:pPr>
        <w:pStyle w:val="TF-TEXTO"/>
      </w:pPr>
      <w:r>
        <w:t xml:space="preserve">A seguir são apresentados </w:t>
      </w:r>
      <w:r w:rsidR="00B70CD0">
        <w:t>os trabalhos correlatos que abordam assuntos de realidade aumentada em museus ou</w:t>
      </w:r>
      <w:r w:rsidR="00870408">
        <w:t xml:space="preserve"> realidade aumentada no contexto de educação</w:t>
      </w:r>
      <w:r>
        <w:t xml:space="preserve">. O primeiro, </w:t>
      </w:r>
      <w:r w:rsidR="008D4424">
        <w:t>mostrado</w:t>
      </w:r>
      <w:r>
        <w:t xml:space="preserve"> no </w:t>
      </w:r>
      <w:r w:rsidR="008E4393">
        <w:fldChar w:fldCharType="begin"/>
      </w:r>
      <w:r w:rsidR="008E4393">
        <w:instrText xml:space="preserve"> REF _Ref138053862 \h </w:instrText>
      </w:r>
      <w:r w:rsidR="008E4393">
        <w:fldChar w:fldCharType="separate"/>
      </w:r>
      <w:r w:rsidR="007764B6">
        <w:t xml:space="preserve">Quadro </w:t>
      </w:r>
      <w:r w:rsidR="007764B6">
        <w:rPr>
          <w:noProof/>
        </w:rPr>
        <w:t>1</w:t>
      </w:r>
      <w:r w:rsidR="008E4393">
        <w:fldChar w:fldCharType="end"/>
      </w:r>
      <w:r>
        <w:t xml:space="preserve">, é um aplicativo que permite </w:t>
      </w:r>
      <w:r w:rsidR="00085F41">
        <w:t xml:space="preserve">com que </w:t>
      </w:r>
      <w:r>
        <w:t>o</w:t>
      </w:r>
      <w:r w:rsidR="00755EE5">
        <w:t xml:space="preserve"> usuário</w:t>
      </w:r>
      <w:r w:rsidR="00ED2C35">
        <w:t xml:space="preserve"> visualize modelos 3D de peças de museus</w:t>
      </w:r>
      <w:r w:rsidR="00ED2C35" w:rsidRPr="00ED2C35">
        <w:t xml:space="preserve"> </w:t>
      </w:r>
      <w:r w:rsidR="00ED2C35" w:rsidRPr="001D38A4">
        <w:t>Chen</w:t>
      </w:r>
      <w:r w:rsidR="00E0615D">
        <w:t>;</w:t>
      </w:r>
      <w:r w:rsidR="00ED2C35" w:rsidRPr="001D38A4">
        <w:t xml:space="preserve"> </w:t>
      </w:r>
      <w:r w:rsidR="00ED2C35" w:rsidRPr="001D38A4">
        <w:rPr>
          <w:noProof/>
        </w:rPr>
        <w:t>Chang</w:t>
      </w:r>
      <w:r w:rsidR="00E0615D">
        <w:rPr>
          <w:noProof/>
        </w:rPr>
        <w:t>;</w:t>
      </w:r>
      <w:r w:rsidR="00ED2C35" w:rsidRPr="001D38A4">
        <w:t xml:space="preserve"> Huang (2013)</w:t>
      </w:r>
      <w:r w:rsidR="00ED2C35">
        <w:t>.</w:t>
      </w:r>
      <w:r>
        <w:t xml:space="preserve"> </w:t>
      </w:r>
      <w:r w:rsidR="008D4424">
        <w:t xml:space="preserve">O segundo, </w:t>
      </w:r>
      <w:r w:rsidR="00427927">
        <w:t>detalhado n</w:t>
      </w:r>
      <w:r w:rsidR="008D4424">
        <w:t xml:space="preserve">o </w:t>
      </w:r>
      <w:r w:rsidR="008E4393">
        <w:fldChar w:fldCharType="begin"/>
      </w:r>
      <w:r w:rsidR="008E4393">
        <w:instrText xml:space="preserve"> REF _Ref138053909 \h </w:instrText>
      </w:r>
      <w:r w:rsidR="008E4393">
        <w:fldChar w:fldCharType="separate"/>
      </w:r>
      <w:r w:rsidR="007764B6">
        <w:t xml:space="preserve">Quadro </w:t>
      </w:r>
      <w:r w:rsidR="007764B6">
        <w:rPr>
          <w:noProof/>
        </w:rPr>
        <w:t>2</w:t>
      </w:r>
      <w:r w:rsidR="008E4393">
        <w:fldChar w:fldCharType="end"/>
      </w:r>
      <w:r>
        <w:t xml:space="preserve">, é o aplicativo </w:t>
      </w:r>
      <w:r w:rsidR="00427927">
        <w:t>V</w:t>
      </w:r>
      <w:r w:rsidR="00427927" w:rsidRPr="00573A6F">
        <w:t>irtuali-</w:t>
      </w:r>
      <w:r w:rsidR="00427927">
        <w:t>T</w:t>
      </w:r>
      <w:r w:rsidR="00427927" w:rsidRPr="00573A6F">
        <w:t>ee</w:t>
      </w:r>
      <w:r>
        <w:t xml:space="preserve">, </w:t>
      </w:r>
      <w:r w:rsidR="00427927">
        <w:t>que mostra os sistemas orgânicos do corpo humano projetados sobre uma camiseta com marcadores de realidade aumentada</w:t>
      </w:r>
      <w:r w:rsidR="00427927" w:rsidRPr="00427927">
        <w:t xml:space="preserve"> </w:t>
      </w:r>
      <w:ins w:id="175" w:author="Dalton Solano dos Reis" w:date="2023-06-24T14:00:00Z">
        <w:r w:rsidR="00682EBA">
          <w:t>(</w:t>
        </w:r>
      </w:ins>
      <w:r w:rsidR="00682EBA">
        <w:t>CURISCOPE</w:t>
      </w:r>
      <w:ins w:id="176" w:author="Dalton Solano dos Reis" w:date="2023-06-24T14:00:00Z">
        <w:r w:rsidR="00682EBA">
          <w:t xml:space="preserve">, </w:t>
        </w:r>
      </w:ins>
      <w:del w:id="177" w:author="Dalton Solano dos Reis" w:date="2023-06-24T14:00:00Z">
        <w:r w:rsidR="00682EBA" w:rsidRPr="001D38A4" w:rsidDel="00682EBA">
          <w:delText xml:space="preserve"> </w:delText>
        </w:r>
        <w:r w:rsidR="00427927" w:rsidRPr="001D38A4" w:rsidDel="00682EBA">
          <w:delText>(</w:delText>
        </w:r>
      </w:del>
      <w:r w:rsidR="00427927" w:rsidRPr="001D38A4">
        <w:t>201</w:t>
      </w:r>
      <w:r w:rsidR="00427927">
        <w:t>6</w:t>
      </w:r>
      <w:r w:rsidR="00427927" w:rsidRPr="001D38A4">
        <w:t>)</w:t>
      </w:r>
      <w:r>
        <w:t xml:space="preserve">. Por último, o </w:t>
      </w:r>
      <w:r w:rsidR="009E1139">
        <w:fldChar w:fldCharType="begin"/>
      </w:r>
      <w:r w:rsidR="009E1139">
        <w:instrText xml:space="preserve"> REF _Ref138053998 \h </w:instrText>
      </w:r>
      <w:r w:rsidR="009E1139">
        <w:fldChar w:fldCharType="separate"/>
      </w:r>
      <w:r w:rsidR="007764B6" w:rsidRPr="007764B6">
        <w:t xml:space="preserve">Quadro </w:t>
      </w:r>
      <w:r w:rsidR="007764B6" w:rsidRPr="007764B6">
        <w:rPr>
          <w:noProof/>
        </w:rPr>
        <w:t>3</w:t>
      </w:r>
      <w:r w:rsidR="009E1139">
        <w:fldChar w:fldCharType="end"/>
      </w:r>
      <w:r>
        <w:t xml:space="preserve"> </w:t>
      </w:r>
      <w:r w:rsidR="00427927">
        <w:t>apresenta</w:t>
      </w:r>
      <w:r>
        <w:t xml:space="preserve"> o </w:t>
      </w:r>
      <w:r w:rsidR="0043395C">
        <w:t xml:space="preserve">trabalho desenvolvido por Keil </w:t>
      </w:r>
      <w:r w:rsidR="0043395C" w:rsidRPr="007A1C74">
        <w:rPr>
          <w:i/>
          <w:iCs/>
        </w:rPr>
        <w:t>et al</w:t>
      </w:r>
      <w:r w:rsidR="0043395C">
        <w:t>. (2013)</w:t>
      </w:r>
      <w:r>
        <w:t xml:space="preserve">, um aplicativo </w:t>
      </w:r>
      <w:r w:rsidR="00502F03">
        <w:t xml:space="preserve">que projeta texturas sobre </w:t>
      </w:r>
      <w:r w:rsidR="00AA0AB3">
        <w:t xml:space="preserve">estátuas do </w:t>
      </w:r>
      <w:r w:rsidR="00FF4696" w:rsidRPr="003D6357">
        <w:t>Museu da Acrópole de Atenas</w:t>
      </w:r>
      <w:commentRangeStart w:id="178"/>
      <w:del w:id="179" w:author="Dalton Solano dos Reis" w:date="2023-06-24T14:02:00Z">
        <w:r w:rsidR="00FF4696" w:rsidDel="00682EBA">
          <w:delText xml:space="preserve">, </w:delText>
        </w:r>
        <w:r w:rsidR="009041ED" w:rsidDel="00682EBA">
          <w:delText>essas texturas incluem adição de pedaços que foram destruídos, o posicionamento virtual no local original de exibição e adição virtual das cores autênticas</w:delText>
        </w:r>
      </w:del>
      <w:r w:rsidR="009041ED">
        <w:t>.</w:t>
      </w:r>
      <w:commentRangeEnd w:id="178"/>
      <w:r w:rsidR="00682EBA">
        <w:rPr>
          <w:rStyle w:val="Refdecomentrio"/>
        </w:rPr>
        <w:commentReference w:id="178"/>
      </w:r>
    </w:p>
    <w:p w14:paraId="51F46489" w14:textId="1109EBE7" w:rsidR="00FB6C8D" w:rsidRDefault="00F27543" w:rsidP="001A3F23">
      <w:pPr>
        <w:pStyle w:val="TF-TEXTO"/>
      </w:pPr>
      <w:r>
        <w:t>O trabalho desenvolvido por Chen</w:t>
      </w:r>
      <w:r w:rsidR="00E0615D">
        <w:t>;</w:t>
      </w:r>
      <w:r>
        <w:t xml:space="preserve"> Chang</w:t>
      </w:r>
      <w:r w:rsidR="00E0615D">
        <w:t>;</w:t>
      </w:r>
      <w:r>
        <w:t xml:space="preserve"> Huang (2013) teve como objetivo criar um software off</w:t>
      </w:r>
      <w:del w:id="180" w:author="Dalton Solano dos Reis" w:date="2023-06-24T14:02:00Z">
        <w:r w:rsidDel="00682EBA">
          <w:delText>-</w:delText>
        </w:r>
      </w:del>
      <w:r>
        <w:t>line de realidade aumentada para auxiliar a visualização das obras de um museu</w:t>
      </w:r>
      <w:ins w:id="181" w:author="Dalton Solano dos Reis" w:date="2023-06-24T14:07:00Z">
        <w:r w:rsidR="004A145A">
          <w:t xml:space="preserve"> (</w:t>
        </w:r>
        <w:r w:rsidR="004A145A">
          <w:fldChar w:fldCharType="begin"/>
        </w:r>
        <w:r w:rsidR="004A145A">
          <w:instrText xml:space="preserve"> REF _Ref138053862 \h </w:instrText>
        </w:r>
      </w:ins>
      <w:ins w:id="182" w:author="Dalton Solano dos Reis" w:date="2023-06-24T14:07:00Z">
        <w:r w:rsidR="004A145A">
          <w:fldChar w:fldCharType="separate"/>
        </w:r>
        <w:r w:rsidR="004A145A">
          <w:t xml:space="preserve">Quadro </w:t>
        </w:r>
        <w:r w:rsidR="004A145A">
          <w:rPr>
            <w:noProof/>
          </w:rPr>
          <w:t>1</w:t>
        </w:r>
        <w:r w:rsidR="004A145A">
          <w:fldChar w:fldCharType="end"/>
        </w:r>
        <w:r w:rsidR="004A145A">
          <w:t>)</w:t>
        </w:r>
      </w:ins>
      <w:r>
        <w:t>. Os autores argumentaram que as soluções existentes na época utilizavam equipamentos do museu para a interação, que aumentavam o custo da implementação e aumentava o risco de contaminação. O objetivo do trabalho era fornecer um sistema de guia de museu utilizando computação gráfica em equipamentos dos usuários.</w:t>
      </w:r>
    </w:p>
    <w:p w14:paraId="0CF10C02" w14:textId="14079748" w:rsidR="001A3F23" w:rsidRDefault="001A3F23" w:rsidP="001A3F23">
      <w:pPr>
        <w:pStyle w:val="TF-LEGENDA"/>
      </w:pPr>
      <w:bookmarkStart w:id="183" w:name="_Ref138053862"/>
      <w:bookmarkStart w:id="184" w:name="_Ref138053858"/>
      <w:r>
        <w:lastRenderedPageBreak/>
        <w:t xml:space="preserve">Quadro </w:t>
      </w:r>
      <w:fldSimple w:instr=" SEQ Quadro \* ARABIC ">
        <w:r w:rsidR="007764B6">
          <w:rPr>
            <w:noProof/>
          </w:rPr>
          <w:t>1</w:t>
        </w:r>
      </w:fldSimple>
      <w:bookmarkEnd w:id="183"/>
      <w:r>
        <w:t xml:space="preserve"> - </w:t>
      </w:r>
      <w:r w:rsidRPr="004875E9">
        <w:t>Multimedia Augmented Reality Information Sytem for Museum Guidance</w:t>
      </w:r>
      <w:bookmarkEnd w:id="184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1D1134" w14:paraId="37250259" w14:textId="77777777" w:rsidTr="00FB6C8D">
        <w:tc>
          <w:tcPr>
            <w:tcW w:w="1698" w:type="dxa"/>
            <w:shd w:val="clear" w:color="auto" w:fill="auto"/>
          </w:tcPr>
          <w:p w14:paraId="7260256E" w14:textId="77777777" w:rsidR="005816A3" w:rsidRDefault="005816A3" w:rsidP="00E36EE8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6D88E0CD" w14:textId="2FDBBEEF" w:rsidR="005816A3" w:rsidRPr="00725740" w:rsidRDefault="00C021AD" w:rsidP="00725740">
            <w:pPr>
              <w:pStyle w:val="TF-TEXTO-QUADRO"/>
            </w:pPr>
            <w:r w:rsidRPr="001D38A4">
              <w:t>Chen</w:t>
            </w:r>
            <w:r w:rsidR="001B121C">
              <w:t>;</w:t>
            </w:r>
            <w:r w:rsidRPr="001D38A4">
              <w:t xml:space="preserve"> </w:t>
            </w:r>
            <w:r w:rsidRPr="001D38A4">
              <w:rPr>
                <w:noProof/>
              </w:rPr>
              <w:t>Chang</w:t>
            </w:r>
            <w:r w:rsidR="001B121C">
              <w:t>;</w:t>
            </w:r>
            <w:r w:rsidRPr="001D38A4">
              <w:t xml:space="preserve"> Huang (2013)</w:t>
            </w:r>
            <w:r>
              <w:t>.</w:t>
            </w:r>
          </w:p>
        </w:tc>
      </w:tr>
      <w:tr w:rsidR="005816A3" w14:paraId="6F35EC71" w14:textId="77777777" w:rsidTr="00FB6C8D">
        <w:tc>
          <w:tcPr>
            <w:tcW w:w="1698" w:type="dxa"/>
            <w:shd w:val="clear" w:color="auto" w:fill="auto"/>
          </w:tcPr>
          <w:p w14:paraId="21D7DD23" w14:textId="77777777" w:rsidR="005816A3" w:rsidRDefault="005816A3" w:rsidP="00E36EE8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4B4228" w14:textId="6B6FF40A" w:rsidR="005816A3" w:rsidRDefault="00AC23D8" w:rsidP="00E36EE8">
            <w:pPr>
              <w:pStyle w:val="TF-TEXTO-QUADRO"/>
            </w:pPr>
            <w:r>
              <w:t>Criar</w:t>
            </w:r>
            <w:r w:rsidR="0044125D">
              <w:t xml:space="preserve"> um aplicativo</w:t>
            </w:r>
            <w:r w:rsidR="00717BDF">
              <w:t xml:space="preserve"> para visualizar modelos 3D</w:t>
            </w:r>
            <w:r w:rsidR="002D55FC">
              <w:t xml:space="preserve"> de museus</w:t>
            </w:r>
            <w:r w:rsidR="00717BDF">
              <w:t xml:space="preserve"> a partir de imagens</w:t>
            </w:r>
            <w:r w:rsidR="00167840">
              <w:t xml:space="preserve"> impressas em um papel</w:t>
            </w:r>
            <w:ins w:id="185" w:author="Dalton Solano dos Reis" w:date="2023-06-24T14:03:00Z">
              <w:r w:rsidR="00682EBA">
                <w:t>.</w:t>
              </w:r>
            </w:ins>
          </w:p>
        </w:tc>
      </w:tr>
      <w:tr w:rsidR="005816A3" w14:paraId="50E7DFC8" w14:textId="77777777" w:rsidTr="00FB6C8D">
        <w:tc>
          <w:tcPr>
            <w:tcW w:w="1698" w:type="dxa"/>
            <w:shd w:val="clear" w:color="auto" w:fill="auto"/>
          </w:tcPr>
          <w:p w14:paraId="02BCAB42" w14:textId="77777777" w:rsidR="005816A3" w:rsidRDefault="005816A3" w:rsidP="00E36EE8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1B02AE5D" w14:textId="2E9EEC13" w:rsidR="005816A3" w:rsidRDefault="002D55FC" w:rsidP="00E36EE8">
            <w:pPr>
              <w:pStyle w:val="TF-TEXTO-QUADRO"/>
            </w:pPr>
            <w:r>
              <w:t>Manipular os objetos virtuais,</w:t>
            </w:r>
            <w:r w:rsidR="00015C4B">
              <w:t xml:space="preserve"> como dar </w:t>
            </w:r>
            <w:r w:rsidR="00015C4B" w:rsidRPr="00725740">
              <w:t>zoom</w:t>
            </w:r>
            <w:r w:rsidR="00015C4B">
              <w:t xml:space="preserve">, rotacionar e ampliar as imagens geradas </w:t>
            </w:r>
            <w:r w:rsidR="0003204F">
              <w:t>e desenvolver</w:t>
            </w:r>
            <w:r>
              <w:t xml:space="preserve"> um aplicativo que funcionasse com o hardware pessoal dos visitantes.</w:t>
            </w:r>
          </w:p>
        </w:tc>
      </w:tr>
      <w:tr w:rsidR="005816A3" w14:paraId="200A0FFC" w14:textId="77777777" w:rsidTr="00FB6C8D">
        <w:tc>
          <w:tcPr>
            <w:tcW w:w="1698" w:type="dxa"/>
            <w:shd w:val="clear" w:color="auto" w:fill="auto"/>
          </w:tcPr>
          <w:p w14:paraId="6A80DCC3" w14:textId="77777777" w:rsidR="005816A3" w:rsidRDefault="005816A3" w:rsidP="00E36EE8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CA20E43" w14:textId="240C3D3D" w:rsidR="005816A3" w:rsidRDefault="00081768" w:rsidP="00E36EE8">
            <w:pPr>
              <w:pStyle w:val="TF-TEXTO-QUADRO"/>
            </w:pPr>
            <w:r w:rsidRPr="00081768">
              <w:t>Os autores usaram a ferramenta ARToolKit para desenvolver o aplicativo, a linguagem de programação não foi informada</w:t>
            </w:r>
            <w:ins w:id="186" w:author="Dalton Solano dos Reis" w:date="2023-06-24T14:03:00Z">
              <w:r w:rsidR="00682EBA">
                <w:t>.</w:t>
              </w:r>
            </w:ins>
          </w:p>
        </w:tc>
      </w:tr>
      <w:tr w:rsidR="005816A3" w14:paraId="3A090D49" w14:textId="77777777" w:rsidTr="00FB6C8D">
        <w:tc>
          <w:tcPr>
            <w:tcW w:w="1698" w:type="dxa"/>
            <w:shd w:val="clear" w:color="auto" w:fill="auto"/>
          </w:tcPr>
          <w:p w14:paraId="3D1402E6" w14:textId="77777777" w:rsidR="005816A3" w:rsidRDefault="005816A3" w:rsidP="00E36EE8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43C00EEA" w14:textId="7BE324D6" w:rsidR="005816A3" w:rsidRDefault="00081768" w:rsidP="00E36EE8">
            <w:pPr>
              <w:pStyle w:val="TF-TEXTO-QUADRO"/>
            </w:pPr>
            <w:r w:rsidRPr="00081768">
              <w:t>Foi provado que era possível desenvolver um aplicativo que funcionasse em um dispositivo pessoal, algo que na época era inovador.</w:t>
            </w:r>
          </w:p>
        </w:tc>
      </w:tr>
    </w:tbl>
    <w:p w14:paraId="148ECCC4" w14:textId="5A026DCD" w:rsidR="003D27FE" w:rsidRDefault="00A7748B" w:rsidP="003D27FE">
      <w:pPr>
        <w:pStyle w:val="TF-FONTE"/>
      </w:pPr>
      <w:r>
        <w:t>Fonte: elaborado pelo autor.</w:t>
      </w:r>
    </w:p>
    <w:p w14:paraId="4510DE35" w14:textId="16B40C7A" w:rsidR="00F27543" w:rsidRDefault="006818C5" w:rsidP="006818C5">
      <w:pPr>
        <w:pStyle w:val="TF-TEXTO"/>
      </w:pPr>
      <w:r w:rsidRPr="00B752CA">
        <w:t xml:space="preserve">O Virtuali-Tee </w:t>
      </w:r>
      <w:ins w:id="187" w:author="Dalton Solano dos Reis" w:date="2023-06-24T14:07:00Z">
        <w:r w:rsidR="004A145A">
          <w:t>(</w:t>
        </w:r>
        <w:r w:rsidR="004A145A">
          <w:fldChar w:fldCharType="begin"/>
        </w:r>
        <w:r w:rsidR="004A145A">
          <w:instrText xml:space="preserve"> REF _Ref138053909 \h </w:instrText>
        </w:r>
      </w:ins>
      <w:ins w:id="188" w:author="Dalton Solano dos Reis" w:date="2023-06-24T14:07:00Z">
        <w:r w:rsidR="004A145A">
          <w:fldChar w:fldCharType="separate"/>
        </w:r>
        <w:r w:rsidR="004A145A">
          <w:t xml:space="preserve">Quadro </w:t>
        </w:r>
        <w:r w:rsidR="004A145A">
          <w:rPr>
            <w:noProof/>
          </w:rPr>
          <w:t>2</w:t>
        </w:r>
        <w:r w:rsidR="004A145A">
          <w:fldChar w:fldCharType="end"/>
        </w:r>
        <w:r w:rsidR="004A145A">
          <w:t xml:space="preserve">) </w:t>
        </w:r>
      </w:ins>
      <w:r w:rsidRPr="00B752CA">
        <w:t xml:space="preserve">é uma aplicação de </w:t>
      </w:r>
      <w:r w:rsidRPr="001A3F23">
        <w:t>r</w:t>
      </w:r>
      <w:r>
        <w:t xml:space="preserve">ealidade </w:t>
      </w:r>
      <w:r w:rsidRPr="001A3F23">
        <w:t>a</w:t>
      </w:r>
      <w:r>
        <w:t>umentada</w:t>
      </w:r>
      <w:r w:rsidRPr="00B752CA">
        <w:t xml:space="preserve"> que permite ao usuário visualizar uma projeção 3D animada do interior do corpo humano (CURISCOPE, 2016). </w:t>
      </w:r>
      <w:r>
        <w:t>A aplicação mostra</w:t>
      </w:r>
      <w:r w:rsidRPr="00B752CA">
        <w:t xml:space="preserve"> o sistema respiratório, circulatório, digestivo, urinário e esquelético simultaneamente, com a possibilidade de </w:t>
      </w:r>
      <w:r>
        <w:t>também os ver individualmente</w:t>
      </w:r>
      <w:r w:rsidRPr="00B752CA">
        <w:t xml:space="preserve">. </w:t>
      </w:r>
      <w:r w:rsidR="00DE3897" w:rsidRPr="00DE3897">
        <w:t>O aplicativo requer o uso de uma camisa especial com marcadores na região do torso</w:t>
      </w:r>
      <w:r>
        <w:t>.</w:t>
      </w:r>
    </w:p>
    <w:p w14:paraId="6DBD947B" w14:textId="1536AF21" w:rsidR="008E4393" w:rsidRDefault="008E4393" w:rsidP="008E4393">
      <w:pPr>
        <w:pStyle w:val="TF-LEGENDA"/>
      </w:pPr>
      <w:bookmarkStart w:id="189" w:name="_Ref138053909"/>
      <w:r>
        <w:t xml:space="preserve">Quadro </w:t>
      </w:r>
      <w:fldSimple w:instr=" SEQ Quadro \* ARABIC ">
        <w:r w:rsidR="007764B6">
          <w:rPr>
            <w:noProof/>
          </w:rPr>
          <w:t>2</w:t>
        </w:r>
      </w:fldSimple>
      <w:bookmarkEnd w:id="189"/>
      <w:r>
        <w:t xml:space="preserve"> - </w:t>
      </w:r>
      <w:r w:rsidRPr="008D572D">
        <w:t>Virtuali-Tee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2FA629F2" w14:textId="77777777" w:rsidTr="00EA03C6">
        <w:tc>
          <w:tcPr>
            <w:tcW w:w="1698" w:type="dxa"/>
            <w:shd w:val="clear" w:color="auto" w:fill="auto"/>
          </w:tcPr>
          <w:p w14:paraId="355E5BAD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FEFDAB4" w14:textId="272FED4C" w:rsidR="003D27FE" w:rsidRPr="00725740" w:rsidRDefault="00E71F23" w:rsidP="00725740">
            <w:pPr>
              <w:pStyle w:val="TF-TEXTO-QUADRO"/>
            </w:pPr>
            <w:r>
              <w:t>Curiscope</w:t>
            </w:r>
            <w:r w:rsidR="003D27FE" w:rsidRPr="001D38A4">
              <w:t xml:space="preserve"> (201</w:t>
            </w:r>
            <w:r>
              <w:t>6</w:t>
            </w:r>
            <w:r w:rsidR="003D27FE" w:rsidRPr="001D38A4">
              <w:t>)</w:t>
            </w:r>
            <w:r w:rsidR="003D27FE">
              <w:t>.</w:t>
            </w:r>
          </w:p>
        </w:tc>
      </w:tr>
      <w:tr w:rsidR="003D27FE" w14:paraId="4A7A5B00" w14:textId="77777777" w:rsidTr="00EA03C6">
        <w:tc>
          <w:tcPr>
            <w:tcW w:w="1698" w:type="dxa"/>
            <w:shd w:val="clear" w:color="auto" w:fill="auto"/>
          </w:tcPr>
          <w:p w14:paraId="14A3FAD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1D9C57E" w14:textId="01063119" w:rsidR="003D27FE" w:rsidRDefault="00D43B2E" w:rsidP="0030269C">
            <w:pPr>
              <w:pStyle w:val="TF-TEXTO-QUADRO"/>
            </w:pPr>
            <w:r>
              <w:t>Criar um aplicativo que projeta</w:t>
            </w:r>
            <w:r w:rsidR="007734E3">
              <w:t xml:space="preserve"> virtualmente</w:t>
            </w:r>
            <w:r>
              <w:t xml:space="preserve"> os órgãos do corpo humano</w:t>
            </w:r>
            <w:r w:rsidR="007734E3">
              <w:t xml:space="preserve"> sobre uma camiseta especialmente feita para o aplicativo</w:t>
            </w:r>
            <w:r w:rsidR="00420748">
              <w:t>.</w:t>
            </w:r>
          </w:p>
        </w:tc>
      </w:tr>
      <w:tr w:rsidR="003D27FE" w14:paraId="3F54F37D" w14:textId="77777777" w:rsidTr="00EA03C6">
        <w:tc>
          <w:tcPr>
            <w:tcW w:w="1698" w:type="dxa"/>
            <w:shd w:val="clear" w:color="auto" w:fill="auto"/>
          </w:tcPr>
          <w:p w14:paraId="5301DBF3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095FE806" w14:textId="4FE0C3F2" w:rsidR="003D27FE" w:rsidRDefault="009739F6" w:rsidP="0030269C">
            <w:pPr>
              <w:pStyle w:val="TF-TEXTO-QUADRO"/>
            </w:pPr>
            <w:r>
              <w:t>O usuário pode escolher qual sistema fisiológico ele quer ver, por exemplo</w:t>
            </w:r>
            <w:r w:rsidR="0075651B">
              <w:t>, fazer com que apareça somente o sistema cardíaco, entre outros</w:t>
            </w:r>
            <w:r w:rsidR="00A17A26">
              <w:t xml:space="preserve">. Além disso, o aplicativo também </w:t>
            </w:r>
            <w:r w:rsidR="004B6D49">
              <w:t>fornece uma explicação por áudio de algumas funções dos sistemas orgânicos</w:t>
            </w:r>
          </w:p>
        </w:tc>
      </w:tr>
      <w:tr w:rsidR="00EA03C6" w14:paraId="518B7424" w14:textId="77777777" w:rsidTr="00EA03C6">
        <w:tc>
          <w:tcPr>
            <w:tcW w:w="1698" w:type="dxa"/>
            <w:shd w:val="clear" w:color="auto" w:fill="auto"/>
          </w:tcPr>
          <w:p w14:paraId="390DDCED" w14:textId="77777777" w:rsidR="00EA03C6" w:rsidRDefault="00EA03C6" w:rsidP="00EA03C6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63E133C2" w14:textId="010C2982" w:rsidR="00EA03C6" w:rsidRDefault="00EA03C6" w:rsidP="00EA03C6">
            <w:pPr>
              <w:pStyle w:val="TF-TEXTO-QUADRO"/>
            </w:pPr>
            <w:r>
              <w:t>Não foi mencionada nenhuma ferramenta de desenvolvimento usada para criar esse aplicativo.</w:t>
            </w:r>
          </w:p>
        </w:tc>
      </w:tr>
      <w:tr w:rsidR="00EA03C6" w14:paraId="5C083669" w14:textId="77777777" w:rsidTr="00EA03C6">
        <w:tc>
          <w:tcPr>
            <w:tcW w:w="1698" w:type="dxa"/>
            <w:shd w:val="clear" w:color="auto" w:fill="auto"/>
          </w:tcPr>
          <w:p w14:paraId="6DF35AAC" w14:textId="77777777" w:rsidR="00EA03C6" w:rsidRDefault="00EA03C6" w:rsidP="00EA03C6">
            <w:pPr>
              <w:pStyle w:val="TF-TEXTO-QUADRO"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BEA7145" w14:textId="2F339181" w:rsidR="00EA03C6" w:rsidRDefault="00EA03C6" w:rsidP="00EA03C6">
            <w:pPr>
              <w:pStyle w:val="TF-TEXTO-QUADRO"/>
            </w:pPr>
            <w:r>
              <w:t>O resultado foi um produto que é comercializado e é usado principalmente por professores de jardim de infância para ensinar crianças sobre o corpo humano.</w:t>
            </w:r>
          </w:p>
        </w:tc>
      </w:tr>
    </w:tbl>
    <w:p w14:paraId="07B48E3E" w14:textId="77777777" w:rsidR="00081768" w:rsidRDefault="00081768" w:rsidP="00081768">
      <w:pPr>
        <w:pStyle w:val="TF-FONTE"/>
      </w:pPr>
      <w:r>
        <w:t>Fonte: elaborado pelo autor.</w:t>
      </w:r>
    </w:p>
    <w:p w14:paraId="28AAE31D" w14:textId="72863016" w:rsidR="006818C5" w:rsidRPr="006818C5" w:rsidRDefault="00F26F3A" w:rsidP="00F26F3A">
      <w:pPr>
        <w:pStyle w:val="TF-TEXTO"/>
      </w:pPr>
      <w:r>
        <w:t xml:space="preserve">O trabalho feito por Keil </w:t>
      </w:r>
      <w:r w:rsidRPr="007A1C74">
        <w:rPr>
          <w:i/>
          <w:iCs/>
        </w:rPr>
        <w:t>et al</w:t>
      </w:r>
      <w:r>
        <w:t xml:space="preserve">. (2013), desenvolvido em colaboração com o </w:t>
      </w:r>
      <w:r w:rsidRPr="003D6357">
        <w:t>Museu da Acrópole de Atenas</w:t>
      </w:r>
      <w:r>
        <w:t>, teve como objetivo reconstruir virtualmente as obras milenares em exposição nesse museu</w:t>
      </w:r>
      <w:ins w:id="190" w:author="Dalton Solano dos Reis" w:date="2023-06-24T14:08:00Z">
        <w:r w:rsidR="004A145A">
          <w:t xml:space="preserve"> (</w:t>
        </w:r>
        <w:r w:rsidR="004A145A">
          <w:fldChar w:fldCharType="begin"/>
        </w:r>
        <w:r w:rsidR="004A145A">
          <w:instrText xml:space="preserve"> REF _Ref138053998 \h </w:instrText>
        </w:r>
      </w:ins>
      <w:ins w:id="191" w:author="Dalton Solano dos Reis" w:date="2023-06-24T14:08:00Z">
        <w:r w:rsidR="004A145A">
          <w:fldChar w:fldCharType="separate"/>
        </w:r>
        <w:r w:rsidR="004A145A" w:rsidRPr="007764B6">
          <w:t xml:space="preserve">Quadro </w:t>
        </w:r>
        <w:r w:rsidR="004A145A" w:rsidRPr="007764B6">
          <w:rPr>
            <w:noProof/>
          </w:rPr>
          <w:t>3</w:t>
        </w:r>
        <w:r w:rsidR="004A145A">
          <w:fldChar w:fldCharType="end"/>
        </w:r>
        <w:r w:rsidR="004A145A">
          <w:t>)</w:t>
        </w:r>
      </w:ins>
      <w:r>
        <w:t>. Essas restaurações incluem adição de pedaços que foram destruídos, o posicionamento virtual no local original de exibição e adição virtual das cores autênticas (</w:t>
      </w:r>
      <w:r w:rsidR="00350929">
        <w:fldChar w:fldCharType="begin"/>
      </w:r>
      <w:r w:rsidR="00350929">
        <w:instrText xml:space="preserve"> REF _Ref138016069 \h  \* MERGEFORMAT </w:instrText>
      </w:r>
      <w:r w:rsidR="00350929">
        <w:fldChar w:fldCharType="separate"/>
      </w:r>
      <w:r w:rsidR="007764B6" w:rsidRPr="009D05A7">
        <w:t>Figura</w:t>
      </w:r>
      <w:r w:rsidR="007764B6" w:rsidRPr="007764B6">
        <w:rPr>
          <w:b/>
          <w:bCs/>
        </w:rPr>
        <w:t xml:space="preserve"> </w:t>
      </w:r>
      <w:r w:rsidR="007764B6">
        <w:rPr>
          <w:noProof/>
        </w:rPr>
        <w:t>6</w:t>
      </w:r>
      <w:r w:rsidR="00350929">
        <w:fldChar w:fldCharType="end"/>
      </w:r>
      <w:r w:rsidR="007764B6">
        <w:t>)</w:t>
      </w:r>
      <w:r>
        <w:t xml:space="preserve">. Além de fornecer informações sobre as exposições e mostrar efeitos visuais interessantes quando apontado para certas obras, por exemplo, </w:t>
      </w:r>
      <w:ins w:id="192" w:author="Dalton Solano dos Reis" w:date="2023-06-24T14:09:00Z">
        <w:r w:rsidR="004A145A">
          <w:t xml:space="preserve">a tela do dispositivo móvel quebra </w:t>
        </w:r>
      </w:ins>
      <w:del w:id="193" w:author="Dalton Solano dos Reis" w:date="2023-06-24T14:09:00Z">
        <w:r w:rsidDel="004A145A">
          <w:delText xml:space="preserve">o visor </w:delText>
        </w:r>
      </w:del>
      <w:r>
        <w:t>virtualmente quebrando quando apontado para a Medusa.</w:t>
      </w:r>
    </w:p>
    <w:p w14:paraId="2CFF5FA7" w14:textId="6CAE5186" w:rsidR="009D05A7" w:rsidRPr="009D05A7" w:rsidRDefault="009D05A7" w:rsidP="001A7190">
      <w:pPr>
        <w:pStyle w:val="TF-LEGENDA"/>
      </w:pPr>
      <w:bookmarkStart w:id="194" w:name="_Ref138016069"/>
      <w:bookmarkStart w:id="195" w:name="_Ref138016065"/>
      <w:r w:rsidRPr="009D05A7">
        <w:t xml:space="preserve">Figura </w:t>
      </w:r>
      <w:fldSimple w:instr=" SEQ Figura \* ARABIC ">
        <w:r w:rsidR="007764B6">
          <w:rPr>
            <w:noProof/>
          </w:rPr>
          <w:t>6</w:t>
        </w:r>
      </w:fldSimple>
      <w:bookmarkEnd w:id="194"/>
      <w:r w:rsidRPr="009D05A7">
        <w:t xml:space="preserve"> - Restauração das cores originais</w:t>
      </w:r>
      <w:bookmarkEnd w:id="195"/>
    </w:p>
    <w:p w14:paraId="25C3766C" w14:textId="77777777" w:rsidR="008D6958" w:rsidRDefault="008D6958" w:rsidP="00073058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EEFBEF5" wp14:editId="0021D9D5">
            <wp:extent cx="5714019" cy="1789278"/>
            <wp:effectExtent l="19050" t="19050" r="20320" b="20955"/>
            <wp:docPr id="4" name="Picture 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holding a table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659" cy="1805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BC672" w14:textId="49B23D8E" w:rsidR="003D27FE" w:rsidRPr="006C7EEC" w:rsidRDefault="008D6958" w:rsidP="006C7EEC">
      <w:pPr>
        <w:pStyle w:val="TF-FONTE"/>
      </w:pPr>
      <w:r>
        <w:t xml:space="preserve">Fonte: </w:t>
      </w:r>
      <w:r>
        <w:rPr>
          <w:noProof/>
        </w:rPr>
        <w:t>Keil</w:t>
      </w:r>
      <w:r>
        <w:t xml:space="preserve"> </w:t>
      </w:r>
      <w:r w:rsidRPr="007A1C74">
        <w:rPr>
          <w:i/>
          <w:iCs/>
        </w:rPr>
        <w:t>et al</w:t>
      </w:r>
      <w:r>
        <w:t>. (2013).</w:t>
      </w:r>
    </w:p>
    <w:p w14:paraId="158CF6F7" w14:textId="50234FB9" w:rsidR="006C7EEC" w:rsidRPr="006C7EEC" w:rsidRDefault="006C7EEC" w:rsidP="006C7EEC">
      <w:pPr>
        <w:pStyle w:val="TF-LEGENDA"/>
        <w:rPr>
          <w:lang w:val="en-GB"/>
        </w:rPr>
      </w:pPr>
      <w:bookmarkStart w:id="196" w:name="_Ref138053998"/>
      <w:commentRangeStart w:id="197"/>
      <w:r w:rsidRPr="006C7EEC">
        <w:rPr>
          <w:lang w:val="en-GB"/>
        </w:rPr>
        <w:t xml:space="preserve">Quadro </w:t>
      </w:r>
      <w:commentRangeEnd w:id="197"/>
      <w:r w:rsidR="004A145A">
        <w:rPr>
          <w:rStyle w:val="Refdecomentrio"/>
        </w:rPr>
        <w:commentReference w:id="197"/>
      </w:r>
      <w:r>
        <w:fldChar w:fldCharType="begin"/>
      </w:r>
      <w:r w:rsidRPr="006C7EEC">
        <w:rPr>
          <w:lang w:val="en-GB"/>
        </w:rPr>
        <w:instrText xml:space="preserve"> SEQ Quadro \* ARABIC </w:instrText>
      </w:r>
      <w:r>
        <w:fldChar w:fldCharType="separate"/>
      </w:r>
      <w:r w:rsidR="007764B6">
        <w:rPr>
          <w:noProof/>
          <w:lang w:val="en-GB"/>
        </w:rPr>
        <w:t>3</w:t>
      </w:r>
      <w:r>
        <w:fldChar w:fldCharType="end"/>
      </w:r>
      <w:bookmarkEnd w:id="196"/>
      <w:r w:rsidRPr="006C7EEC">
        <w:rPr>
          <w:lang w:val="en-GB"/>
        </w:rPr>
        <w:t xml:space="preserve"> - A Digital Look At Physical Museum Exhibits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3D27FE" w:rsidRPr="001D1134" w14:paraId="7428C203" w14:textId="77777777" w:rsidTr="00081768">
        <w:tc>
          <w:tcPr>
            <w:tcW w:w="1698" w:type="dxa"/>
            <w:shd w:val="clear" w:color="auto" w:fill="auto"/>
          </w:tcPr>
          <w:p w14:paraId="528EAC06" w14:textId="77777777" w:rsidR="003D27FE" w:rsidRDefault="003D27FE" w:rsidP="0030269C">
            <w:pPr>
              <w:pStyle w:val="TF-TEXTO-QUADRO"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466A3965" w14:textId="2B6B6BED" w:rsidR="003D27FE" w:rsidRPr="00725740" w:rsidRDefault="00941251" w:rsidP="00725740">
            <w:pPr>
              <w:pStyle w:val="TF-TEXTO-QUADRO"/>
            </w:pPr>
            <w:r>
              <w:t xml:space="preserve">Keil </w:t>
            </w:r>
            <w:r w:rsidRPr="007A1C74">
              <w:rPr>
                <w:i/>
                <w:iCs/>
              </w:rPr>
              <w:t>et al</w:t>
            </w:r>
            <w:r>
              <w:t>. (2013)</w:t>
            </w:r>
            <w:ins w:id="198" w:author="Dalton Solano dos Reis" w:date="2023-06-24T14:09:00Z">
              <w:r w:rsidR="004A145A">
                <w:t>.</w:t>
              </w:r>
            </w:ins>
          </w:p>
        </w:tc>
      </w:tr>
      <w:tr w:rsidR="003D27FE" w14:paraId="6E5D9F9B" w14:textId="77777777" w:rsidTr="00081768">
        <w:tc>
          <w:tcPr>
            <w:tcW w:w="1698" w:type="dxa"/>
            <w:shd w:val="clear" w:color="auto" w:fill="auto"/>
          </w:tcPr>
          <w:p w14:paraId="5AA7E3A0" w14:textId="77777777" w:rsidR="003D27FE" w:rsidRDefault="003D27FE" w:rsidP="0030269C">
            <w:pPr>
              <w:pStyle w:val="TF-TEXTO-QUADRO"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75D458BF" w14:textId="14637E4E" w:rsidR="003D27FE" w:rsidRDefault="00282DA2" w:rsidP="0030269C">
            <w:pPr>
              <w:pStyle w:val="TF-TEXTO-QUADRO"/>
            </w:pPr>
            <w:r>
              <w:t xml:space="preserve">Criar um aplicativo que </w:t>
            </w:r>
            <w:r w:rsidRPr="00282DA2">
              <w:t>reconstr</w:t>
            </w:r>
            <w:r>
              <w:t>ói</w:t>
            </w:r>
            <w:r w:rsidRPr="00282DA2">
              <w:t xml:space="preserve"> virtualmente as obras milenares em exposição nesse museu. Essas restaurações incluem adição de pedaços que foram destruídos, o posicionamento virtual no local original de exibição e adição virtual das cores autênticas.</w:t>
            </w:r>
          </w:p>
        </w:tc>
      </w:tr>
      <w:tr w:rsidR="003D27FE" w14:paraId="5F5962E5" w14:textId="77777777" w:rsidTr="00081768">
        <w:tc>
          <w:tcPr>
            <w:tcW w:w="1698" w:type="dxa"/>
            <w:shd w:val="clear" w:color="auto" w:fill="auto"/>
          </w:tcPr>
          <w:p w14:paraId="18C0DFD8" w14:textId="77777777" w:rsidR="003D27FE" w:rsidRDefault="003D27FE" w:rsidP="0030269C">
            <w:pPr>
              <w:pStyle w:val="TF-TEXTO-QUADRO"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3A580F8D" w14:textId="12F72B9F" w:rsidR="003D27FE" w:rsidRDefault="0064261C" w:rsidP="0030269C">
            <w:pPr>
              <w:pStyle w:val="TF-TEXTO-QUADRO"/>
            </w:pPr>
            <w:r>
              <w:t>R</w:t>
            </w:r>
            <w:r w:rsidRPr="00282DA2">
              <w:t>econstr</w:t>
            </w:r>
            <w:r>
              <w:t>uir</w:t>
            </w:r>
            <w:r w:rsidRPr="00282DA2">
              <w:t xml:space="preserve"> virtualmente as obras</w:t>
            </w:r>
            <w:r>
              <w:t xml:space="preserve"> em </w:t>
            </w:r>
            <w:r w:rsidRPr="00282DA2">
              <w:t xml:space="preserve">exposição </w:t>
            </w:r>
            <w:r>
              <w:t>no</w:t>
            </w:r>
            <w:r w:rsidRPr="00282DA2">
              <w:t xml:space="preserve"> museu</w:t>
            </w:r>
            <w:r w:rsidR="006B27D3">
              <w:t xml:space="preserve"> e</w:t>
            </w:r>
            <w:r>
              <w:t xml:space="preserve"> </w:t>
            </w:r>
            <w:r w:rsidR="00680BDB">
              <w:t xml:space="preserve">contar histórias </w:t>
            </w:r>
            <w:r w:rsidR="005B1701">
              <w:t xml:space="preserve">que mostram como era a sociedade </w:t>
            </w:r>
            <w:r w:rsidR="00B345FD">
              <w:t>Ateniense da época</w:t>
            </w:r>
            <w:r w:rsidR="006B27D3">
              <w:t>.</w:t>
            </w:r>
          </w:p>
        </w:tc>
      </w:tr>
      <w:tr w:rsidR="003D27FE" w14:paraId="1CAE33B5" w14:textId="77777777" w:rsidTr="00081768">
        <w:tc>
          <w:tcPr>
            <w:tcW w:w="1698" w:type="dxa"/>
            <w:shd w:val="clear" w:color="auto" w:fill="auto"/>
          </w:tcPr>
          <w:p w14:paraId="0333E0C2" w14:textId="77777777" w:rsidR="003D27FE" w:rsidRDefault="003D27FE" w:rsidP="0030269C">
            <w:pPr>
              <w:pStyle w:val="TF-TEXTO-QUADRO"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784225B9" w14:textId="4AFDCED7" w:rsidR="003D27FE" w:rsidRDefault="003D27FE" w:rsidP="0030269C">
            <w:pPr>
              <w:pStyle w:val="TF-TEXTO-QUADRO"/>
            </w:pPr>
            <w:r>
              <w:t xml:space="preserve">Os autores usaram a ferramenta </w:t>
            </w:r>
            <w:r w:rsidR="006B27D3">
              <w:t>instantAR</w:t>
            </w:r>
            <w:r>
              <w:t xml:space="preserve"> para desenvolver o aplicativo, a linguagem de programação não foi informada</w:t>
            </w:r>
            <w:r w:rsidR="006B27D3">
              <w:t>.</w:t>
            </w:r>
          </w:p>
        </w:tc>
      </w:tr>
      <w:tr w:rsidR="003D27FE" w14:paraId="2EA8ED3B" w14:textId="77777777" w:rsidTr="00081768">
        <w:tc>
          <w:tcPr>
            <w:tcW w:w="1698" w:type="dxa"/>
            <w:shd w:val="clear" w:color="auto" w:fill="auto"/>
          </w:tcPr>
          <w:p w14:paraId="620256C8" w14:textId="77777777" w:rsidR="003D27FE" w:rsidRDefault="003D27FE" w:rsidP="0030269C">
            <w:pPr>
              <w:pStyle w:val="TF-TEXTO-QUADRO"/>
            </w:pPr>
            <w:r>
              <w:lastRenderedPageBreak/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EC8210F" w14:textId="2DACE0D9" w:rsidR="003D27FE" w:rsidRDefault="00534958" w:rsidP="0030269C">
            <w:pPr>
              <w:pStyle w:val="TF-TEXTO-QUADRO"/>
            </w:pPr>
            <w:r>
              <w:t xml:space="preserve">O resultado foi um aplicativo que </w:t>
            </w:r>
            <w:r w:rsidR="004F2876">
              <w:t xml:space="preserve">consegue </w:t>
            </w:r>
            <w:r w:rsidR="005402D2">
              <w:t>projetar texturas em realidade aumentada com sucesso nas estátuas.</w:t>
            </w:r>
            <w:r w:rsidR="0058137D">
              <w:t xml:space="preserve"> </w:t>
            </w:r>
            <w:r w:rsidR="00620FE7" w:rsidRPr="00620FE7">
              <w:t>De acordo com os autores, as estátuas estão em uma posição privilegiada para serem usadas para realidade aumentada, sendo que elas estão em um palanque alto o bastante para não serem obstruídas por visitantes, além da iluminação no museu ser constante durante boa parte do dia.</w:t>
            </w:r>
          </w:p>
        </w:tc>
      </w:tr>
    </w:tbl>
    <w:bookmarkEnd w:id="22"/>
    <w:p w14:paraId="59DBD4AF" w14:textId="2774DF85" w:rsidR="00081768" w:rsidRDefault="00081768" w:rsidP="00081768">
      <w:pPr>
        <w:pStyle w:val="TF-FONTE"/>
      </w:pPr>
      <w:r>
        <w:t>Fonte: elaborado pelo autor.</w:t>
      </w:r>
    </w:p>
    <w:p w14:paraId="6D16161A" w14:textId="54263C15" w:rsidR="00F255FC" w:rsidRDefault="00745B17" w:rsidP="004E557E">
      <w:pPr>
        <w:pStyle w:val="Ttulo1"/>
      </w:pPr>
      <w:r>
        <w:t>DESCRIÇÃO</w:t>
      </w:r>
    </w:p>
    <w:p w14:paraId="035AC980" w14:textId="5DD01C97" w:rsidR="00F255FC" w:rsidRPr="00753DB1" w:rsidRDefault="00FE3CD7" w:rsidP="00FB4715">
      <w:pPr>
        <w:pStyle w:val="TF-TEXTO"/>
        <w:rPr>
          <w:color w:val="FF0000"/>
        </w:rPr>
      </w:pPr>
      <w:r>
        <w:t xml:space="preserve">Esta seção tem como objetivo </w:t>
      </w:r>
      <w:r w:rsidR="00753DB1" w:rsidRPr="00753DB1">
        <w:t xml:space="preserve">fornecer </w:t>
      </w:r>
      <w:del w:id="199" w:author="Dalton Solano dos Reis" w:date="2023-06-24T14:11:00Z">
        <w:r w:rsidR="00753DB1" w:rsidRPr="00753DB1" w:rsidDel="004A145A">
          <w:delText xml:space="preserve">uma visão aprofundada </w:delText>
        </w:r>
      </w:del>
      <w:ins w:id="200" w:author="Dalton Solano dos Reis" w:date="2023-06-24T14:11:00Z">
        <w:r w:rsidR="004A145A">
          <w:t xml:space="preserve">informações </w:t>
        </w:r>
      </w:ins>
      <w:r w:rsidR="00753DB1" w:rsidRPr="00753DB1">
        <w:t>sobre o</w:t>
      </w:r>
      <w:r>
        <w:t xml:space="preserve"> desenvolvimento do aplicativo, </w:t>
      </w:r>
      <w:r w:rsidR="00753DB1" w:rsidRPr="00753DB1">
        <w:t xml:space="preserve">abordando </w:t>
      </w:r>
      <w:del w:id="201" w:author="Dalton Solano dos Reis" w:date="2023-06-24T14:12:00Z">
        <w:r w:rsidR="00753DB1" w:rsidRPr="00753DB1" w:rsidDel="004A145A">
          <w:delText>aspectos cruciais,</w:delText>
        </w:r>
        <w:r w:rsidDel="004A145A">
          <w:delText xml:space="preserve"> </w:delText>
        </w:r>
      </w:del>
      <w:r>
        <w:t xml:space="preserve">técnicas e ferramentas utilizadas. Ela </w:t>
      </w:r>
      <w:r w:rsidR="00753DB1" w:rsidRPr="00753DB1">
        <w:t>está</w:t>
      </w:r>
      <w:r>
        <w:t xml:space="preserve"> dividida em </w:t>
      </w:r>
      <w:r w:rsidR="00753DB1" w:rsidRPr="00753DB1">
        <w:t>duas</w:t>
      </w:r>
      <w:r>
        <w:t xml:space="preserve"> subseções: a 3.1 </w:t>
      </w:r>
      <w:del w:id="202" w:author="Dalton Solano dos Reis" w:date="2023-06-24T14:12:00Z">
        <w:r w:rsidR="00753DB1" w:rsidRPr="00753DB1" w:rsidDel="004A145A">
          <w:delText xml:space="preserve">explora </w:delText>
        </w:r>
      </w:del>
      <w:ins w:id="203" w:author="Dalton Solano dos Reis" w:date="2023-06-24T14:12:00Z">
        <w:r w:rsidR="004A145A">
          <w:t>demonstra</w:t>
        </w:r>
        <w:r w:rsidR="004A145A" w:rsidRPr="00753DB1">
          <w:t xml:space="preserve"> </w:t>
        </w:r>
      </w:ins>
      <w:r>
        <w:t>a especificação do aplicativo</w:t>
      </w:r>
      <w:r w:rsidR="00753DB1" w:rsidRPr="00753DB1">
        <w:t>, enquanto</w:t>
      </w:r>
      <w:r>
        <w:t xml:space="preserve"> a 3.2 </w:t>
      </w:r>
      <w:r w:rsidR="00753DB1" w:rsidRPr="00753DB1">
        <w:t>destaca</w:t>
      </w:r>
      <w:r>
        <w:t xml:space="preserve"> os principais </w:t>
      </w:r>
      <w:r w:rsidR="00753DB1" w:rsidRPr="00753DB1">
        <w:t>aspectos implementados</w:t>
      </w:r>
      <w:r>
        <w:t xml:space="preserve"> </w:t>
      </w:r>
      <w:del w:id="204" w:author="Dalton Solano dos Reis" w:date="2023-06-24T14:12:00Z">
        <w:r w:rsidDel="004A145A">
          <w:delText>para a</w:delText>
        </w:r>
      </w:del>
      <w:ins w:id="205" w:author="Dalton Solano dos Reis" w:date="2023-06-24T14:12:00Z">
        <w:r w:rsidR="004A145A">
          <w:t>na</w:t>
        </w:r>
      </w:ins>
      <w:r>
        <w:t xml:space="preserve"> construção </w:t>
      </w:r>
      <w:del w:id="206" w:author="Dalton Solano dos Reis" w:date="2023-06-24T14:12:00Z">
        <w:r w:rsidDel="004A145A">
          <w:delText>da aplicação</w:delText>
        </w:r>
      </w:del>
      <w:ins w:id="207" w:author="Dalton Solano dos Reis" w:date="2023-06-24T14:12:00Z">
        <w:r w:rsidR="004A145A">
          <w:t>d</w:t>
        </w:r>
      </w:ins>
      <w:ins w:id="208" w:author="Dalton Solano dos Reis" w:date="2023-06-24T14:13:00Z">
        <w:r w:rsidR="004A145A">
          <w:t>o aplicativo</w:t>
        </w:r>
      </w:ins>
      <w:r w:rsidR="00C21895">
        <w:t>.</w:t>
      </w:r>
    </w:p>
    <w:p w14:paraId="16352410" w14:textId="40C8E099" w:rsidR="00327CB1" w:rsidRDefault="00327CB1" w:rsidP="00830280">
      <w:pPr>
        <w:pStyle w:val="Ttulo2"/>
      </w:pPr>
      <w:r>
        <w:t>Especificação</w:t>
      </w:r>
    </w:p>
    <w:p w14:paraId="4DCC108C" w14:textId="50354CEB" w:rsidR="00D605B8" w:rsidRDefault="00945426" w:rsidP="009C57E8">
      <w:pPr>
        <w:pStyle w:val="TF-TEXTO"/>
      </w:pPr>
      <w:r w:rsidRPr="00945426">
        <w:t xml:space="preserve">Nesta </w:t>
      </w:r>
      <w:ins w:id="209" w:author="Dalton Solano dos Reis" w:date="2023-06-24T14:13:00Z">
        <w:r w:rsidR="004A145A">
          <w:t>sub</w:t>
        </w:r>
      </w:ins>
      <w:r w:rsidRPr="00945426">
        <w:t>seção</w:t>
      </w:r>
      <w:del w:id="210" w:author="Dalton Solano dos Reis" w:date="2023-06-24T14:13:00Z">
        <w:r w:rsidR="00FB4375" w:rsidRPr="009C57E8" w:rsidDel="004A145A">
          <w:delText xml:space="preserve">, </w:delText>
        </w:r>
      </w:del>
      <w:ins w:id="211" w:author="Dalton Solano dos Reis" w:date="2023-06-24T14:13:00Z">
        <w:r w:rsidR="004A145A">
          <w:t xml:space="preserve"> </w:t>
        </w:r>
      </w:ins>
      <w:r w:rsidR="00FB4375" w:rsidRPr="009C57E8">
        <w:t>encontram-se</w:t>
      </w:r>
      <w:r w:rsidRPr="00945426">
        <w:t xml:space="preserve"> os Requisitos Funcionais (RF</w:t>
      </w:r>
      <w:ins w:id="212" w:author="Dalton Solano dos Reis" w:date="2023-06-24T14:13:00Z">
        <w:r w:rsidR="004A145A">
          <w:t xml:space="preserve"> </w:t>
        </w:r>
      </w:ins>
      <w:del w:id="213" w:author="Dalton Solano dos Reis" w:date="2023-06-24T14:13:00Z">
        <w:r w:rsidRPr="00945426" w:rsidDel="004A145A">
          <w:delText xml:space="preserve">), </w:delText>
        </w:r>
        <w:r w:rsidR="00FB4375" w:rsidRPr="009C57E8" w:rsidDel="004A145A">
          <w:delText xml:space="preserve">conforme listados no </w:delText>
        </w:r>
      </w:del>
      <w:ins w:id="214" w:author="Dalton Solano dos Reis" w:date="2023-06-24T14:13:00Z">
        <w:r w:rsidR="004A145A">
          <w:t xml:space="preserve">- </w:t>
        </w:r>
      </w:ins>
      <w:r w:rsidR="00750EE6">
        <w:fldChar w:fldCharType="begin"/>
      </w:r>
      <w:r w:rsidR="00750EE6">
        <w:instrText xml:space="preserve"> REF _Ref138054181 \h </w:instrText>
      </w:r>
      <w:r w:rsidR="00750EE6">
        <w:fldChar w:fldCharType="separate"/>
      </w:r>
      <w:r w:rsidR="007764B6">
        <w:t xml:space="preserve">Quadro </w:t>
      </w:r>
      <w:r w:rsidR="007764B6">
        <w:rPr>
          <w:noProof/>
        </w:rPr>
        <w:t>4</w:t>
      </w:r>
      <w:r w:rsidR="00750EE6">
        <w:fldChar w:fldCharType="end"/>
      </w:r>
      <w:del w:id="215" w:author="Dalton Solano dos Reis" w:date="2023-06-24T14:13:00Z">
        <w:r w:rsidR="00FB4375" w:rsidRPr="009C57E8" w:rsidDel="004A145A">
          <w:delText xml:space="preserve">, </w:delText>
        </w:r>
      </w:del>
      <w:ins w:id="216" w:author="Dalton Solano dos Reis" w:date="2023-06-24T14:13:00Z">
        <w:r w:rsidR="004A145A">
          <w:t xml:space="preserve">) </w:t>
        </w:r>
      </w:ins>
      <w:del w:id="217" w:author="Dalton Solano dos Reis" w:date="2023-06-24T14:14:00Z">
        <w:r w:rsidR="00FB4375" w:rsidRPr="009C57E8" w:rsidDel="004A145A">
          <w:delText>juntamente com</w:delText>
        </w:r>
        <w:r w:rsidRPr="00945426" w:rsidDel="004A145A">
          <w:delText xml:space="preserve"> </w:delText>
        </w:r>
      </w:del>
      <w:r w:rsidRPr="00945426">
        <w:t>os Requisitos Não Funcionais (RNF</w:t>
      </w:r>
      <w:ins w:id="218" w:author="Dalton Solano dos Reis" w:date="2023-06-24T14:14:00Z">
        <w:r w:rsidR="004A145A">
          <w:t xml:space="preserve"> </w:t>
        </w:r>
      </w:ins>
      <w:del w:id="219" w:author="Dalton Solano dos Reis" w:date="2023-06-24T14:14:00Z">
        <w:r w:rsidRPr="00945426" w:rsidDel="004A145A">
          <w:delText xml:space="preserve">), </w:delText>
        </w:r>
        <w:r w:rsidR="00FB4375" w:rsidRPr="009C57E8" w:rsidDel="004A145A">
          <w:delText xml:space="preserve">detalhados no </w:delText>
        </w:r>
      </w:del>
      <w:ins w:id="220" w:author="Dalton Solano dos Reis" w:date="2023-06-24T14:14:00Z">
        <w:r w:rsidR="004A145A">
          <w:t xml:space="preserve">- </w:t>
        </w:r>
      </w:ins>
      <w:r w:rsidR="00750EE6">
        <w:fldChar w:fldCharType="begin"/>
      </w:r>
      <w:r w:rsidR="00750EE6">
        <w:instrText xml:space="preserve"> REF _Ref138054219 \h </w:instrText>
      </w:r>
      <w:r w:rsidR="00750EE6">
        <w:fldChar w:fldCharType="separate"/>
      </w:r>
      <w:r w:rsidR="007764B6">
        <w:t xml:space="preserve">Quadro </w:t>
      </w:r>
      <w:r w:rsidR="007764B6">
        <w:rPr>
          <w:noProof/>
        </w:rPr>
        <w:t>5</w:t>
      </w:r>
      <w:r w:rsidR="00750EE6">
        <w:fldChar w:fldCharType="end"/>
      </w:r>
      <w:ins w:id="221" w:author="Dalton Solano dos Reis" w:date="2023-06-24T14:14:00Z">
        <w:r w:rsidR="004A145A">
          <w:t>)</w:t>
        </w:r>
      </w:ins>
      <w:r w:rsidR="00FB4375" w:rsidRPr="009C57E8">
        <w:t xml:space="preserve">. Além disso, são apresentados os </w:t>
      </w:r>
      <w:commentRangeStart w:id="222"/>
      <w:r w:rsidR="00FB4375" w:rsidRPr="009C57E8">
        <w:t>diagramas</w:t>
      </w:r>
      <w:r w:rsidRPr="00945426">
        <w:t xml:space="preserve"> de casos de uso</w:t>
      </w:r>
      <w:commentRangeEnd w:id="222"/>
      <w:r w:rsidR="004A145A">
        <w:rPr>
          <w:rStyle w:val="Refdecomentrio"/>
        </w:rPr>
        <w:commentReference w:id="222"/>
      </w:r>
      <w:r w:rsidR="00FB4375" w:rsidRPr="009C57E8">
        <w:t>, que proporcionam uma</w:t>
      </w:r>
      <w:r w:rsidRPr="00945426">
        <w:t xml:space="preserve"> melhor </w:t>
      </w:r>
      <w:r w:rsidR="00FB4375" w:rsidRPr="009C57E8">
        <w:t>compreensão do fluxo de processos</w:t>
      </w:r>
      <w:r w:rsidRPr="00945426">
        <w:t xml:space="preserve"> dentro da aplicação.</w:t>
      </w:r>
    </w:p>
    <w:p w14:paraId="4090720F" w14:textId="160129DF" w:rsidR="009C57E8" w:rsidRDefault="009C57E8" w:rsidP="009C57E8">
      <w:pPr>
        <w:pStyle w:val="TF-LEGENDA"/>
      </w:pPr>
      <w:bookmarkStart w:id="223" w:name="_Ref138054181"/>
      <w:r>
        <w:t xml:space="preserve">Quadro </w:t>
      </w:r>
      <w:fldSimple w:instr=" SEQ Quadro \* ARABIC ">
        <w:r w:rsidR="007764B6">
          <w:rPr>
            <w:noProof/>
          </w:rPr>
          <w:t>4</w:t>
        </w:r>
      </w:fldSimple>
      <w:bookmarkEnd w:id="223"/>
      <w:r>
        <w:t xml:space="preserve"> - </w:t>
      </w:r>
      <w:r w:rsidRPr="008A3C27">
        <w:t>Requisitos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D605B8" w14:paraId="2A59888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28A3AE11" w14:textId="77777777" w:rsidR="00D605B8" w:rsidRPr="007D4566" w:rsidRDefault="00D605B8" w:rsidP="00725740">
            <w:pPr>
              <w:pStyle w:val="TF-TEXTO-QUADRO"/>
            </w:pPr>
            <w:r>
              <w:t>Requisitos Funcionais</w:t>
            </w:r>
          </w:p>
        </w:tc>
      </w:tr>
      <w:tr w:rsidR="00D605B8" w14:paraId="39D77471" w14:textId="77777777" w:rsidTr="00081C91">
        <w:tc>
          <w:tcPr>
            <w:tcW w:w="9639" w:type="dxa"/>
          </w:tcPr>
          <w:p w14:paraId="47D7B8C0" w14:textId="0F5F420A" w:rsidR="00D605B8" w:rsidRDefault="00D605B8" w:rsidP="00725740">
            <w:pPr>
              <w:pStyle w:val="TF-TEXTO-QUADRO"/>
            </w:pPr>
            <w:r>
              <w:t xml:space="preserve">RF01: </w:t>
            </w:r>
            <w:commentRangeStart w:id="224"/>
            <w:r w:rsidR="008A65C2" w:rsidRPr="00A66DA0">
              <w:t xml:space="preserve">permitir </w:t>
            </w:r>
            <w:commentRangeEnd w:id="224"/>
            <w:r w:rsidR="004A145A">
              <w:rPr>
                <w:rStyle w:val="Refdecomentrio"/>
              </w:rPr>
              <w:commentReference w:id="224"/>
            </w:r>
            <w:r w:rsidR="008A65C2" w:rsidRPr="00A66DA0">
              <w:t>que o usuário manipule virtualmente o objeto virtual</w:t>
            </w:r>
            <w:ins w:id="225" w:author="Dalton Solano dos Reis" w:date="2023-06-24T14:14:00Z">
              <w:r w:rsidR="004A145A">
                <w:t>.</w:t>
              </w:r>
            </w:ins>
          </w:p>
        </w:tc>
      </w:tr>
      <w:tr w:rsidR="00D605B8" w14:paraId="68678E06" w14:textId="77777777" w:rsidTr="00081C91">
        <w:tc>
          <w:tcPr>
            <w:tcW w:w="9639" w:type="dxa"/>
          </w:tcPr>
          <w:p w14:paraId="199AF2F6" w14:textId="7505EEEE" w:rsidR="00D605B8" w:rsidRDefault="00D605B8" w:rsidP="00725740">
            <w:pPr>
              <w:pStyle w:val="TF-TEXTO-QUADRO"/>
            </w:pPr>
            <w:r>
              <w:t xml:space="preserve">RF02: </w:t>
            </w:r>
            <w:r w:rsidR="000B4ADD" w:rsidRPr="00A66DA0">
              <w:t>permitir que o usuário se movimente no espaço 3D mantendo o objeto virtual sobreposto a peça do museu</w:t>
            </w:r>
            <w:ins w:id="226" w:author="Dalton Solano dos Reis" w:date="2023-06-24T14:15:00Z">
              <w:r w:rsidR="004A145A">
                <w:t>.</w:t>
              </w:r>
            </w:ins>
          </w:p>
        </w:tc>
      </w:tr>
      <w:tr w:rsidR="00D605B8" w14:paraId="5A575C7A" w14:textId="77777777" w:rsidTr="00081C91">
        <w:tc>
          <w:tcPr>
            <w:tcW w:w="9639" w:type="dxa"/>
          </w:tcPr>
          <w:p w14:paraId="67C06108" w14:textId="7BA7CCF4" w:rsidR="00D605B8" w:rsidRDefault="00D605B8" w:rsidP="00725740">
            <w:pPr>
              <w:pStyle w:val="TF-TEXTO-QUADRO"/>
            </w:pPr>
            <w:r>
              <w:t xml:space="preserve">RF03: </w:t>
            </w:r>
            <w:r w:rsidR="00751CEE" w:rsidRPr="00A66DA0">
              <w:t>permitir que o usuário selecione o objeto virtual que representa a peça do museu para visualizar a sua animação</w:t>
            </w:r>
            <w:ins w:id="227" w:author="Dalton Solano dos Reis" w:date="2023-06-24T14:16:00Z">
              <w:r w:rsidR="004A145A">
                <w:t>.</w:t>
              </w:r>
            </w:ins>
          </w:p>
        </w:tc>
      </w:tr>
      <w:tr w:rsidR="008A73CC" w14:paraId="296EFB28" w14:textId="77777777" w:rsidTr="00081C91">
        <w:tc>
          <w:tcPr>
            <w:tcW w:w="9639" w:type="dxa"/>
          </w:tcPr>
          <w:p w14:paraId="536D76AF" w14:textId="768BCC97" w:rsidR="008A73CC" w:rsidRDefault="008A73CC" w:rsidP="00725740">
            <w:pPr>
              <w:pStyle w:val="TF-TEXTO-QUADRO"/>
            </w:pPr>
            <w:r>
              <w:t>RF04: e</w:t>
            </w:r>
            <w:r w:rsidRPr="008A73CC">
              <w:t xml:space="preserve">xibir informações detalhadas sobre </w:t>
            </w:r>
            <w:r w:rsidR="004205DC">
              <w:t>as peças do</w:t>
            </w:r>
            <w:r w:rsidRPr="008A73CC">
              <w:t xml:space="preserve"> museu</w:t>
            </w:r>
            <w:ins w:id="228" w:author="Dalton Solano dos Reis" w:date="2023-06-24T14:16:00Z">
              <w:r w:rsidR="004A145A">
                <w:t>.</w:t>
              </w:r>
            </w:ins>
          </w:p>
        </w:tc>
      </w:tr>
      <w:tr w:rsidR="003C7040" w14:paraId="5F90153B" w14:textId="77777777" w:rsidTr="00081C91">
        <w:tc>
          <w:tcPr>
            <w:tcW w:w="9639" w:type="dxa"/>
          </w:tcPr>
          <w:p w14:paraId="22F9ADDF" w14:textId="24B4503F" w:rsidR="003C7040" w:rsidRDefault="003C7040" w:rsidP="00725740">
            <w:pPr>
              <w:pStyle w:val="TF-TEXTO-QUADRO"/>
            </w:pPr>
            <w:r>
              <w:t xml:space="preserve">RF05: </w:t>
            </w:r>
            <w:commentRangeStart w:id="229"/>
            <w:r>
              <w:t xml:space="preserve">incluir áudios </w:t>
            </w:r>
            <w:commentRangeEnd w:id="229"/>
            <w:r w:rsidR="00A67F15">
              <w:rPr>
                <w:rStyle w:val="Refdecomentrio"/>
              </w:rPr>
              <w:commentReference w:id="229"/>
            </w:r>
            <w:r>
              <w:t xml:space="preserve">que </w:t>
            </w:r>
            <w:r w:rsidR="007F1428">
              <w:t>ajudam na imersão do usuário</w:t>
            </w:r>
            <w:ins w:id="230" w:author="Dalton Solano dos Reis" w:date="2023-06-24T14:16:00Z">
              <w:r w:rsidR="004A145A">
                <w:t>.</w:t>
              </w:r>
            </w:ins>
          </w:p>
        </w:tc>
      </w:tr>
      <w:tr w:rsidR="003151F6" w14:paraId="4FBEEDC2" w14:textId="77777777" w:rsidTr="00081C91">
        <w:tc>
          <w:tcPr>
            <w:tcW w:w="9639" w:type="dxa"/>
          </w:tcPr>
          <w:p w14:paraId="334DEE62" w14:textId="79F75BDA" w:rsidR="003151F6" w:rsidRDefault="003151F6" w:rsidP="00725740">
            <w:pPr>
              <w:pStyle w:val="TF-TEXTO-QUADRO"/>
            </w:pPr>
            <w:r w:rsidRPr="00C26B57">
              <w:t>RF06</w:t>
            </w:r>
            <w:r w:rsidR="003030A7" w:rsidRPr="00C26B57">
              <w:t>: o a</w:t>
            </w:r>
            <w:r w:rsidRPr="00C26B57">
              <w:t>plicativo deve ser capaz de detectar e reconhecer marcadores de peças do museu usando a câmera do dispositivo</w:t>
            </w:r>
            <w:ins w:id="231" w:author="Dalton Solano dos Reis" w:date="2023-06-24T14:16:00Z">
              <w:r w:rsidR="004A145A">
                <w:t>.</w:t>
              </w:r>
            </w:ins>
          </w:p>
        </w:tc>
      </w:tr>
      <w:tr w:rsidR="003030A7" w14:paraId="555195E6" w14:textId="77777777" w:rsidTr="00081C91">
        <w:tc>
          <w:tcPr>
            <w:tcW w:w="9639" w:type="dxa"/>
          </w:tcPr>
          <w:p w14:paraId="49B58F91" w14:textId="075E5F7B" w:rsidR="003030A7" w:rsidRPr="003030A7" w:rsidRDefault="003030A7" w:rsidP="00725740">
            <w:pPr>
              <w:pStyle w:val="TF-TEXTO-QUADRO"/>
            </w:pPr>
            <w:r>
              <w:t>RF07: qu</w:t>
            </w:r>
            <w:r w:rsidRPr="003030A7">
              <w:t>ando disponível, o aplicativo deve exibir imagens, vídeos ou áudios relacionados a cada peça para enriquecer a experiência do usuário</w:t>
            </w:r>
            <w:ins w:id="232" w:author="Dalton Solano dos Reis" w:date="2023-06-24T14:16:00Z">
              <w:r w:rsidR="004A145A">
                <w:t>.</w:t>
              </w:r>
            </w:ins>
          </w:p>
        </w:tc>
      </w:tr>
    </w:tbl>
    <w:p w14:paraId="61E1687F" w14:textId="13A70560" w:rsidR="000F7DF1" w:rsidRDefault="00D605B8" w:rsidP="00750EE6">
      <w:pPr>
        <w:pStyle w:val="TF-FONTE"/>
      </w:pPr>
      <w:r>
        <w:t>Fonte: elaborado pelo autor.</w:t>
      </w:r>
    </w:p>
    <w:p w14:paraId="47538488" w14:textId="7D4D203A" w:rsidR="00750EE6" w:rsidRDefault="00750EE6" w:rsidP="00750EE6">
      <w:pPr>
        <w:pStyle w:val="TF-LEGENDA"/>
      </w:pPr>
      <w:bookmarkStart w:id="233" w:name="_Ref138054219"/>
      <w:r>
        <w:t xml:space="preserve">Quadro </w:t>
      </w:r>
      <w:fldSimple w:instr=" SEQ Quadro \* ARABIC ">
        <w:r w:rsidR="007764B6">
          <w:rPr>
            <w:noProof/>
          </w:rPr>
          <w:t>5</w:t>
        </w:r>
      </w:fldSimple>
      <w:bookmarkEnd w:id="233"/>
      <w:r>
        <w:t xml:space="preserve"> - </w:t>
      </w:r>
      <w:r w:rsidRPr="002B63A3">
        <w:t>Requisitos Não Funcionais</w:t>
      </w:r>
    </w:p>
    <w:tbl>
      <w:tblPr>
        <w:tblStyle w:val="Tabelacomgrade"/>
        <w:tblW w:w="9639" w:type="dxa"/>
        <w:tblInd w:w="-5" w:type="dxa"/>
        <w:tblLook w:val="04A0" w:firstRow="1" w:lastRow="0" w:firstColumn="1" w:lastColumn="0" w:noHBand="0" w:noVBand="1"/>
      </w:tblPr>
      <w:tblGrid>
        <w:gridCol w:w="9639"/>
      </w:tblGrid>
      <w:tr w:rsidR="000F7DF1" w14:paraId="0FC12D09" w14:textId="77777777" w:rsidTr="00081C91">
        <w:trPr>
          <w:trHeight w:val="242"/>
        </w:trPr>
        <w:tc>
          <w:tcPr>
            <w:tcW w:w="9639" w:type="dxa"/>
            <w:tcBorders>
              <w:tl2br w:val="nil"/>
            </w:tcBorders>
            <w:shd w:val="clear" w:color="auto" w:fill="A6A6A6" w:themeFill="background1" w:themeFillShade="A6"/>
          </w:tcPr>
          <w:p w14:paraId="1F72BCC9" w14:textId="77777777" w:rsidR="000F7DF1" w:rsidRPr="007D4566" w:rsidRDefault="000F7DF1" w:rsidP="00725740">
            <w:pPr>
              <w:pStyle w:val="TF-TEXTO-QUADRO"/>
            </w:pPr>
            <w:r>
              <w:t>Requisitos Não Funcionais</w:t>
            </w:r>
          </w:p>
        </w:tc>
      </w:tr>
      <w:tr w:rsidR="000F7DF1" w14:paraId="15168061" w14:textId="77777777" w:rsidTr="00081C91">
        <w:tc>
          <w:tcPr>
            <w:tcW w:w="9639" w:type="dxa"/>
          </w:tcPr>
          <w:p w14:paraId="00E966B9" w14:textId="4943C1FB" w:rsidR="000F7DF1" w:rsidRDefault="000F7DF1" w:rsidP="00725740">
            <w:pPr>
              <w:pStyle w:val="TF-TEXTO-QUADRO"/>
            </w:pPr>
            <w:r>
              <w:t xml:space="preserve">RNF01: </w:t>
            </w:r>
            <w:r w:rsidR="002201CB" w:rsidRPr="00A66DA0">
              <w:t>utilizar o ambiente de desenvolvimento Visual Studio Code com o motor de jogos Unity</w:t>
            </w:r>
            <w:ins w:id="234" w:author="Dalton Solano dos Reis" w:date="2023-06-24T14:18:00Z">
              <w:r w:rsidR="00A67F15">
                <w:t>.</w:t>
              </w:r>
            </w:ins>
          </w:p>
        </w:tc>
      </w:tr>
      <w:tr w:rsidR="000F7DF1" w14:paraId="2D868E78" w14:textId="77777777" w:rsidTr="00081C91">
        <w:tc>
          <w:tcPr>
            <w:tcW w:w="9639" w:type="dxa"/>
          </w:tcPr>
          <w:p w14:paraId="1B47D36C" w14:textId="21368BC4" w:rsidR="000F7DF1" w:rsidRDefault="000F7DF1" w:rsidP="00725740">
            <w:pPr>
              <w:pStyle w:val="TF-TEXTO-QUADRO"/>
            </w:pPr>
            <w:r>
              <w:t xml:space="preserve">RNF02: </w:t>
            </w:r>
            <w:r w:rsidR="00B93E35" w:rsidRPr="00A66DA0">
              <w:t>utilizar a linguagem de programação C#</w:t>
            </w:r>
            <w:ins w:id="235" w:author="Dalton Solano dos Reis" w:date="2023-06-24T14:18:00Z">
              <w:r w:rsidR="00A67F15">
                <w:t>.</w:t>
              </w:r>
            </w:ins>
          </w:p>
        </w:tc>
      </w:tr>
      <w:tr w:rsidR="000F7DF1" w14:paraId="0F634ED5" w14:textId="77777777" w:rsidTr="00081C91">
        <w:tc>
          <w:tcPr>
            <w:tcW w:w="9639" w:type="dxa"/>
          </w:tcPr>
          <w:p w14:paraId="1E146494" w14:textId="2297AB3F" w:rsidR="000F7DF1" w:rsidRDefault="000F7DF1" w:rsidP="00725740">
            <w:pPr>
              <w:pStyle w:val="TF-TEXTO-QUADRO"/>
            </w:pPr>
            <w:r>
              <w:t>RNF03: ser desenvolvido para plataforma Android</w:t>
            </w:r>
            <w:ins w:id="236" w:author="Dalton Solano dos Reis" w:date="2023-06-24T14:18:00Z">
              <w:r w:rsidR="00A67F15">
                <w:t>.</w:t>
              </w:r>
            </w:ins>
          </w:p>
        </w:tc>
      </w:tr>
      <w:tr w:rsidR="000F7DF1" w14:paraId="33386237" w14:textId="77777777" w:rsidTr="00081C91">
        <w:tc>
          <w:tcPr>
            <w:tcW w:w="9639" w:type="dxa"/>
          </w:tcPr>
          <w:p w14:paraId="6FD40107" w14:textId="7FA3014C" w:rsidR="000F7DF1" w:rsidRDefault="000F7DF1" w:rsidP="00725740">
            <w:pPr>
              <w:pStyle w:val="TF-TEXTO-QUADRO"/>
            </w:pPr>
            <w:r>
              <w:t xml:space="preserve">RNF04: </w:t>
            </w:r>
            <w:r w:rsidR="00FB4D01">
              <w:t>utilizar as peças do museu como marcadores para ancoragem do conteúdo virtual</w:t>
            </w:r>
            <w:ins w:id="237" w:author="Dalton Solano dos Reis" w:date="2023-06-24T14:18:00Z">
              <w:r w:rsidR="00A67F15">
                <w:t>.</w:t>
              </w:r>
            </w:ins>
          </w:p>
        </w:tc>
      </w:tr>
      <w:tr w:rsidR="000F7DF1" w14:paraId="091254A3" w14:textId="77777777" w:rsidTr="00081C91">
        <w:tc>
          <w:tcPr>
            <w:tcW w:w="9639" w:type="dxa"/>
          </w:tcPr>
          <w:p w14:paraId="151CB32C" w14:textId="04EDAE98" w:rsidR="002518F9" w:rsidRDefault="000F7DF1" w:rsidP="00725740">
            <w:pPr>
              <w:pStyle w:val="TF-TEXTO-QUADRO"/>
            </w:pPr>
            <w:r>
              <w:t xml:space="preserve">RNF05: </w:t>
            </w:r>
            <w:r w:rsidR="00172D00" w:rsidRPr="00A66DA0">
              <w:t>utilizar a ferram</w:t>
            </w:r>
            <w:r w:rsidR="00172D00">
              <w:t>e</w:t>
            </w:r>
            <w:r w:rsidR="00172D00" w:rsidRPr="00A66DA0">
              <w:t xml:space="preserve">nta Vuforia para </w:t>
            </w:r>
            <w:r w:rsidR="007317CF">
              <w:t>detecção dos marcadores</w:t>
            </w:r>
            <w:ins w:id="238" w:author="Dalton Solano dos Reis" w:date="2023-06-24T14:19:00Z">
              <w:r w:rsidR="00A67F15">
                <w:t>.</w:t>
              </w:r>
            </w:ins>
          </w:p>
        </w:tc>
      </w:tr>
      <w:tr w:rsidR="002518F9" w14:paraId="5084D903" w14:textId="77777777" w:rsidTr="00081C91">
        <w:tc>
          <w:tcPr>
            <w:tcW w:w="9639" w:type="dxa"/>
          </w:tcPr>
          <w:p w14:paraId="78181FB2" w14:textId="2C6E896C" w:rsidR="002518F9" w:rsidRDefault="002518F9" w:rsidP="00725740">
            <w:pPr>
              <w:pStyle w:val="TF-TEXTO-QUADRO"/>
            </w:pPr>
            <w:r>
              <w:t xml:space="preserve">RNF06: </w:t>
            </w:r>
            <w:commentRangeStart w:id="239"/>
            <w:r w:rsidRPr="00A66DA0">
              <w:t xml:space="preserve">ser compatível </w:t>
            </w:r>
            <w:commentRangeEnd w:id="239"/>
            <w:r w:rsidR="00A67F15">
              <w:rPr>
                <w:rStyle w:val="Refdecomentrio"/>
              </w:rPr>
              <w:commentReference w:id="239"/>
            </w:r>
            <w:r w:rsidRPr="00A66DA0">
              <w:t>com dispositivos móveis com Android 8 ou superior</w:t>
            </w:r>
            <w:ins w:id="240" w:author="Dalton Solano dos Reis" w:date="2023-06-24T14:19:00Z">
              <w:r w:rsidR="00A67F15">
                <w:t>.</w:t>
              </w:r>
            </w:ins>
          </w:p>
        </w:tc>
      </w:tr>
    </w:tbl>
    <w:p w14:paraId="7E68CABB" w14:textId="646B42B3" w:rsidR="000F7DF1" w:rsidRPr="000F7DF1" w:rsidRDefault="000F7DF1" w:rsidP="001A7190">
      <w:pPr>
        <w:pStyle w:val="TF-FONTE"/>
      </w:pPr>
      <w:r>
        <w:t>Fonte: elaborado pelo autor.</w:t>
      </w:r>
    </w:p>
    <w:p w14:paraId="79E709AB" w14:textId="4DCAC10C" w:rsidR="00081A87" w:rsidRDefault="002D19BB" w:rsidP="004A1B74">
      <w:pPr>
        <w:pStyle w:val="TF-TEXTO"/>
      </w:pPr>
      <w:r>
        <w:t>O fluxograma de comportamento foi construído utilizando a ferramenta Moqups, disponível gratuitamente na internet.</w:t>
      </w:r>
      <w:r w:rsidR="00081A87" w:rsidRPr="00081A87">
        <w:t xml:space="preserve"> O objetivo do fluxograma é descrever o processo de interação do usuário com o aplicativo</w:t>
      </w:r>
      <w:r w:rsidR="00081A87">
        <w:t>.</w:t>
      </w:r>
    </w:p>
    <w:p w14:paraId="10694E8E" w14:textId="737CD9B2" w:rsidR="00DA5CA3" w:rsidRDefault="00EF3174" w:rsidP="009D05A7">
      <w:pPr>
        <w:pStyle w:val="TF-TEXTO"/>
      </w:pPr>
      <w:r>
        <w:t>O</w:t>
      </w:r>
      <w:r w:rsidRPr="00EF3174">
        <w:t xml:space="preserve"> usuário é representado como um visitante de um museu que possui o aplicativo hARdware</w:t>
      </w:r>
      <w:ins w:id="241" w:author="Dalton Solano dos Reis" w:date="2023-06-24T14:20:00Z">
        <w:r w:rsidR="00A67F15">
          <w:t xml:space="preserve"> (a</w:t>
        </w:r>
      </w:ins>
      <w:ins w:id="242" w:author="Dalton Solano dos Reis" w:date="2023-06-24T14:21:00Z">
        <w:r w:rsidR="00A67F15">
          <w:t>plicativo desenvolvido)</w:t>
        </w:r>
      </w:ins>
      <w:r w:rsidRPr="00EF3174">
        <w:t xml:space="preserve"> já instalado em seu smartphone. O processo de inicialização d</w:t>
      </w:r>
      <w:r w:rsidR="00C0108F">
        <w:t>e cada</w:t>
      </w:r>
      <w:r w:rsidRPr="00EF3174">
        <w:t xml:space="preserve"> cenário ocorre quando o usuário abre o aplicativo e direciona a câmera do seu </w:t>
      </w:r>
      <w:del w:id="243" w:author="Dalton Solano dos Reis" w:date="2023-06-24T14:21:00Z">
        <w:r w:rsidRPr="00EF3174" w:rsidDel="00A67F15">
          <w:delText xml:space="preserve">celular </w:delText>
        </w:r>
      </w:del>
      <w:ins w:id="244" w:author="Dalton Solano dos Reis" w:date="2023-06-24T14:21:00Z">
        <w:r w:rsidR="00A67F15">
          <w:t>smartphone</w:t>
        </w:r>
        <w:r w:rsidR="00A67F15" w:rsidRPr="00EF3174">
          <w:t xml:space="preserve"> </w:t>
        </w:r>
      </w:ins>
      <w:r w:rsidRPr="00EF3174">
        <w:t xml:space="preserve">para a </w:t>
      </w:r>
      <w:r w:rsidR="000810B1">
        <w:t>marcador</w:t>
      </w:r>
      <w:r w:rsidRPr="00EF3174">
        <w:t>, enquadrando-</w:t>
      </w:r>
      <w:r w:rsidR="000810B1">
        <w:t>o</w:t>
      </w:r>
      <w:r w:rsidRPr="00EF3174">
        <w:t xml:space="preserve"> completamente no visor do dispositivo</w:t>
      </w:r>
      <w:del w:id="245" w:author="Dalton Solano dos Reis" w:date="2023-06-24T14:21:00Z">
        <w:r w:rsidR="000810B1" w:rsidDel="00A67F15">
          <w:delText xml:space="preserve">, como na </w:delText>
        </w:r>
      </w:del>
      <w:ins w:id="246" w:author="Dalton Solano dos Reis" w:date="2023-06-24T14:21:00Z">
        <w:r w:rsidR="00A67F15">
          <w:t xml:space="preserve"> (</w:t>
        </w:r>
      </w:ins>
      <w:ins w:id="247" w:author="Dalton Solano dos Reis" w:date="2023-06-24T14:23:00Z">
        <w:r w:rsidR="00A67F15">
          <w:t>cená</w:t>
        </w:r>
      </w:ins>
      <w:ins w:id="248" w:author="Dalton Solano dos Reis" w:date="2023-06-24T14:24:00Z">
        <w:r w:rsidR="00A67F15">
          <w:t xml:space="preserve">rio </w:t>
        </w:r>
        <w:r w:rsidR="00A67F15" w:rsidRPr="008E48FA">
          <w:rPr>
            <w:rStyle w:val="TF-COURIER9"/>
          </w:rPr>
          <w:t>Placa Mãe</w:t>
        </w:r>
        <w:r w:rsidR="00A67F15">
          <w:t xml:space="preserve"> – Figura 3a</w:t>
        </w:r>
      </w:ins>
      <w:del w:id="249" w:author="Dalton Solano dos Reis" w:date="2023-06-24T14:24:00Z">
        <w:r w:rsidR="00A84865" w:rsidRPr="00E23C84" w:rsidDel="00A67F15">
          <w:fldChar w:fldCharType="begin"/>
        </w:r>
        <w:r w:rsidR="00A84865" w:rsidRPr="00E23C84" w:rsidDel="00A67F15">
          <w:delInstrText xml:space="preserve"> REF _Ref138016754 \h </w:delInstrText>
        </w:r>
        <w:r w:rsidR="00E23C84" w:rsidDel="00A67F15">
          <w:delInstrText xml:space="preserve"> \* MERGEFORMAT </w:delInstrText>
        </w:r>
        <w:r w:rsidR="00A84865" w:rsidRPr="00E23C84" w:rsidDel="00A67F15">
          <w:fldChar w:fldCharType="separate"/>
        </w:r>
        <w:r w:rsidR="007764B6" w:rsidRPr="00350929" w:rsidDel="00A67F15">
          <w:delText xml:space="preserve">Figura </w:delText>
        </w:r>
        <w:r w:rsidR="00A84865" w:rsidRPr="00E23C84" w:rsidDel="00A67F15">
          <w:fldChar w:fldCharType="end"/>
        </w:r>
        <w:r w:rsidR="00B70D0E" w:rsidDel="00A67F15">
          <w:delText>7</w:delText>
        </w:r>
      </w:del>
      <w:ins w:id="250" w:author="Dalton Solano dos Reis" w:date="2023-06-24T14:21:00Z">
        <w:r w:rsidR="00A67F15">
          <w:t>)</w:t>
        </w:r>
      </w:ins>
      <w:r w:rsidRPr="00E23C84">
        <w:t>.</w:t>
      </w:r>
      <w:r w:rsidR="00946DEF">
        <w:t xml:space="preserve"> O processo de identificação sempre ocorre até que um dos </w:t>
      </w:r>
      <w:r w:rsidR="00946DEF" w:rsidRPr="00EF0BC1">
        <w:t>cenários</w:t>
      </w:r>
      <w:r w:rsidR="00946DEF">
        <w:t xml:space="preserve"> seja detectado.</w:t>
      </w:r>
    </w:p>
    <w:p w14:paraId="061CA7A4" w14:textId="126B0B70" w:rsidR="005B71CB" w:rsidRPr="00350929" w:rsidDel="00A67F15" w:rsidRDefault="005B71CB" w:rsidP="001A7190">
      <w:pPr>
        <w:pStyle w:val="TF-LEGENDA"/>
        <w:rPr>
          <w:del w:id="251" w:author="Dalton Solano dos Reis" w:date="2023-06-24T14:24:00Z"/>
        </w:rPr>
      </w:pPr>
      <w:bookmarkStart w:id="252" w:name="_Ref138016754"/>
      <w:del w:id="253" w:author="Dalton Solano dos Reis" w:date="2023-06-24T14:24:00Z">
        <w:r w:rsidRPr="00350929" w:rsidDel="00A67F15">
          <w:lastRenderedPageBreak/>
          <w:delText xml:space="preserve">Figura </w:delText>
        </w:r>
        <w:bookmarkEnd w:id="252"/>
        <w:r w:rsidR="00CB16F2" w:rsidDel="00A67F15">
          <w:delText>7</w:delText>
        </w:r>
        <w:r w:rsidRPr="00350929" w:rsidDel="00A67F15">
          <w:delText xml:space="preserve"> - Exemplo de marcador completamente enquadrado</w:delText>
        </w:r>
      </w:del>
    </w:p>
    <w:p w14:paraId="27872AA9" w14:textId="41797501" w:rsidR="00D07267" w:rsidDel="00A67F15" w:rsidRDefault="00D07267" w:rsidP="00D07267">
      <w:pPr>
        <w:pStyle w:val="TF-FIGURA"/>
        <w:rPr>
          <w:del w:id="254" w:author="Dalton Solano dos Reis" w:date="2023-06-24T14:24:00Z"/>
        </w:rPr>
      </w:pPr>
      <w:del w:id="255" w:author="Dalton Solano dos Reis" w:date="2023-06-24T14:24:00Z">
        <w:r w:rsidRPr="00D07267" w:rsidDel="00A67F15">
          <w:rPr>
            <w:noProof/>
          </w:rPr>
          <w:drawing>
            <wp:inline distT="0" distB="0" distL="0" distR="0" wp14:anchorId="6F58C6DB" wp14:editId="16DAAA16">
              <wp:extent cx="2818715" cy="4191285"/>
              <wp:effectExtent l="19050" t="19050" r="20320" b="19050"/>
              <wp:docPr id="1543316036" name="Picture 15433160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3316036" name=""/>
                      <pic:cNvPicPr/>
                    </pic:nvPicPr>
                    <pic:blipFill rotWithShape="1">
                      <a:blip r:embed="rId22"/>
                      <a:srcRect l="5859" t="3190" r="8027" b="3872"/>
                      <a:stretch/>
                    </pic:blipFill>
                    <pic:spPr bwMode="auto">
                      <a:xfrm>
                        <a:off x="0" y="0"/>
                        <a:ext cx="2940964" cy="4373064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0F2730B" w14:textId="3A16EB63" w:rsidR="005B71CB" w:rsidRPr="001A7190" w:rsidDel="00A67F15" w:rsidRDefault="005B71CB" w:rsidP="00065F68">
      <w:pPr>
        <w:pStyle w:val="TF-FONTE"/>
        <w:rPr>
          <w:del w:id="256" w:author="Dalton Solano dos Reis" w:date="2023-06-24T14:24:00Z"/>
        </w:rPr>
      </w:pPr>
      <w:del w:id="257" w:author="Dalton Solano dos Reis" w:date="2023-06-24T14:24:00Z">
        <w:r w:rsidRPr="001A7190" w:rsidDel="00A67F15">
          <w:delText xml:space="preserve">Fonte: </w:delText>
        </w:r>
        <w:r w:rsidR="00065F68" w:rsidDel="00A67F15">
          <w:delText>e</w:delText>
        </w:r>
        <w:r w:rsidR="009E6AAF" w:rsidDel="00A67F15">
          <w:delText>laborado pelo autor.</w:delText>
        </w:r>
      </w:del>
    </w:p>
    <w:p w14:paraId="0F158742" w14:textId="0A0B5EDE" w:rsidR="00D73700" w:rsidRDefault="009825A9" w:rsidP="00D73700">
      <w:pPr>
        <w:pStyle w:val="TF-TEXTO"/>
      </w:pPr>
      <w:r>
        <w:t xml:space="preserve">Para o cenário </w:t>
      </w:r>
      <w:ins w:id="258" w:author="Dalton Solano dos Reis" w:date="2023-06-24T14:24:00Z">
        <w:r w:rsidR="00A67F15" w:rsidRPr="008E48FA">
          <w:rPr>
            <w:rStyle w:val="TF-COURIER9"/>
          </w:rPr>
          <w:t>Placa Mãe</w:t>
        </w:r>
      </w:ins>
      <w:del w:id="259" w:author="Dalton Solano dos Reis" w:date="2023-06-24T14:24:00Z">
        <w:r w:rsidDel="00A67F15">
          <w:delText>da placa,</w:delText>
        </w:r>
      </w:del>
      <w:r>
        <w:t xml:space="preserve"> a sequência inicia com uma mensagem </w:t>
      </w:r>
      <w:r w:rsidR="005326C2">
        <w:t xml:space="preserve">ancorada ao marcador </w:t>
      </w:r>
      <w:r w:rsidR="00DA30DA" w:rsidRPr="00DA30DA">
        <w:t xml:space="preserve">exibindo o </w:t>
      </w:r>
      <w:r w:rsidR="00FD1FDF">
        <w:t xml:space="preserve">nome </w:t>
      </w:r>
      <w:r w:rsidR="00BA7B1D">
        <w:t>da placa mãe utilizada no projeto</w:t>
      </w:r>
      <w:r w:rsidR="00DA30DA" w:rsidRPr="00DA30DA">
        <w:t>, que nesse caso é "</w:t>
      </w:r>
      <w:r w:rsidR="0041384D">
        <w:t xml:space="preserve">Placa mãe para o processador </w:t>
      </w:r>
      <w:r w:rsidR="00DA30DA" w:rsidRPr="00DA30DA">
        <w:t xml:space="preserve">Intel i386". Essa mensagem é exibida durante 5 segundos para dar tempo </w:t>
      </w:r>
      <w:del w:id="260" w:author="Dalton Solano dos Reis" w:date="2023-06-24T14:25:00Z">
        <w:r w:rsidR="00DA30DA" w:rsidRPr="00DA30DA" w:rsidDel="00A67F15">
          <w:delText>suficiente ao usuário para lê-la</w:delText>
        </w:r>
      </w:del>
      <w:ins w:id="261" w:author="Dalton Solano dos Reis" w:date="2023-06-24T14:25:00Z">
        <w:r w:rsidR="00A67F15">
          <w:t>do usuário ler</w:t>
        </w:r>
      </w:ins>
      <w:r w:rsidR="00DA30DA" w:rsidRPr="00DA30DA">
        <w:t xml:space="preserve">. Em seguida, um texto mais detalhado com informações técnicas sobre o processador é exibido, fornecendo ao usuário um conhecimento </w:t>
      </w:r>
      <w:del w:id="262" w:author="Dalton Solano dos Reis" w:date="2023-06-24T14:26:00Z">
        <w:r w:rsidR="00DA30DA" w:rsidRPr="00DA30DA" w:rsidDel="00A67F15">
          <w:delText xml:space="preserve">mais aprofundado </w:delText>
        </w:r>
      </w:del>
      <w:r w:rsidR="00DA30DA" w:rsidRPr="00DA30DA">
        <w:t>sobre o</w:t>
      </w:r>
      <w:ins w:id="263" w:author="Dalton Solano dos Reis" w:date="2023-06-24T14:26:00Z">
        <w:r w:rsidR="00A67F15">
          <w:t>s</w:t>
        </w:r>
      </w:ins>
      <w:r w:rsidR="00DA30DA" w:rsidRPr="00DA30DA">
        <w:t xml:space="preserve"> componente</w:t>
      </w:r>
      <w:ins w:id="264" w:author="Dalton Solano dos Reis" w:date="2023-06-24T14:26:00Z">
        <w:r w:rsidR="00A67F15">
          <w:t>s</w:t>
        </w:r>
      </w:ins>
      <w:r w:rsidR="00CE3E37">
        <w:t>.</w:t>
      </w:r>
      <w:r w:rsidR="00CE3E37" w:rsidRPr="00CE3E37">
        <w:t xml:space="preserve"> Logo após a exibição das informações técnicas, uma instrução básica de como utilizar o aplicativo é mostrada ao usuário</w:t>
      </w:r>
      <w:r w:rsidR="000B7542">
        <w:t>.</w:t>
      </w:r>
      <w:r w:rsidR="00C515E2">
        <w:t xml:space="preserve"> </w:t>
      </w:r>
      <w:r w:rsidR="00603067">
        <w:t xml:space="preserve">Esses textos podem ser encontrados </w:t>
      </w:r>
      <w:del w:id="265" w:author="Dalton Solano dos Reis" w:date="2023-06-24T14:27:00Z">
        <w:r w:rsidR="00603067" w:rsidDel="006F294A">
          <w:delText xml:space="preserve">na íntegra </w:delText>
        </w:r>
      </w:del>
      <w:r w:rsidR="00F63392">
        <w:t>no Apêndice A</w:t>
      </w:r>
      <w:r w:rsidR="00603067">
        <w:t>.</w:t>
      </w:r>
      <w:r w:rsidR="00AE5871">
        <w:t xml:space="preserve"> Após isso uma moldura aparece em volta do </w:t>
      </w:r>
      <w:r w:rsidR="004A6E90">
        <w:t xml:space="preserve">primeiro </w:t>
      </w:r>
      <w:r w:rsidR="00AE5871">
        <w:t>botão virtual</w:t>
      </w:r>
      <w:ins w:id="266" w:author="Dalton Solano dos Reis" w:date="2023-06-24T14:28:00Z">
        <w:r w:rsidR="006F294A">
          <w:t xml:space="preserve"> </w:t>
        </w:r>
      </w:ins>
      <w:del w:id="267" w:author="Dalton Solano dos Reis" w:date="2023-06-24T14:28:00Z">
        <w:r w:rsidR="004A6E90" w:rsidDel="006F294A">
          <w:delText xml:space="preserve">, o </w:delText>
        </w:r>
      </w:del>
      <w:ins w:id="268" w:author="Dalton Solano dos Reis" w:date="2023-06-24T14:28:00Z">
        <w:r w:rsidR="006F294A">
          <w:t>(</w:t>
        </w:r>
      </w:ins>
      <w:r w:rsidR="004A6E90">
        <w:t>botão do processador</w:t>
      </w:r>
      <w:ins w:id="269" w:author="Dalton Solano dos Reis" w:date="2023-06-24T14:28:00Z">
        <w:r w:rsidR="006F294A">
          <w:t>)</w:t>
        </w:r>
      </w:ins>
      <w:r w:rsidR="00AE5871">
        <w:t xml:space="preserve">, </w:t>
      </w:r>
      <w:ins w:id="270" w:author="Dalton Solano dos Reis" w:date="2023-06-24T14:28:00Z">
        <w:r w:rsidR="006F294A">
          <w:t xml:space="preserve">e </w:t>
        </w:r>
      </w:ins>
      <w:r w:rsidR="0041780D">
        <w:t>e</w:t>
      </w:r>
      <w:r w:rsidR="00A41600" w:rsidRPr="00A41600">
        <w:t>ssa moldura serve como um indicador visual para o usuário</w:t>
      </w:r>
      <w:del w:id="271" w:author="Dalton Solano dos Reis" w:date="2023-06-24T14:28:00Z">
        <w:r w:rsidR="00A41600" w:rsidRPr="00A41600" w:rsidDel="006F294A">
          <w:delText>,</w:delText>
        </w:r>
      </w:del>
      <w:r w:rsidR="00A41600" w:rsidRPr="00A41600">
        <w:t xml:space="preserve"> mostrando onde ele deve posicionar a mão para interagir com o botão</w:t>
      </w:r>
      <w:ins w:id="272" w:author="Dalton Solano dos Reis" w:date="2023-06-24T14:28:00Z">
        <w:r w:rsidR="006F294A">
          <w:t xml:space="preserve"> </w:t>
        </w:r>
      </w:ins>
      <w:del w:id="273" w:author="Dalton Solano dos Reis" w:date="2023-06-24T14:28:00Z">
        <w:r w:rsidR="004A6E90" w:rsidDel="006F294A">
          <w:delText>,</w:delText>
        </w:r>
        <w:r w:rsidR="00E970F8" w:rsidDel="006F294A">
          <w:delText xml:space="preserve"> essa moldura pode ser visualizada na </w:delText>
        </w:r>
      </w:del>
      <w:ins w:id="274" w:author="Dalton Solano dos Reis" w:date="2023-06-24T14:28:00Z">
        <w:r w:rsidR="006F294A">
          <w:t>(</w:t>
        </w:r>
      </w:ins>
      <w:del w:id="275" w:author="Dalton Solano dos Reis" w:date="2023-06-24T14:29:00Z">
        <w:r w:rsidR="00D73700" w:rsidRPr="00D73700" w:rsidDel="006F294A">
          <w:fldChar w:fldCharType="begin"/>
        </w:r>
        <w:r w:rsidR="00D73700" w:rsidRPr="00D73700" w:rsidDel="006F294A">
          <w:delInstrText xml:space="preserve"> REF _Ref138016169 \h  \* MERGEFORMAT </w:delInstrText>
        </w:r>
        <w:r w:rsidR="00D73700" w:rsidRPr="00D73700" w:rsidDel="006F294A">
          <w:fldChar w:fldCharType="separate"/>
        </w:r>
        <w:r w:rsidR="007764B6" w:rsidRPr="00D73700" w:rsidDel="006F294A">
          <w:delText xml:space="preserve">Figura </w:delText>
        </w:r>
        <w:r w:rsidR="00D73700" w:rsidRPr="00D73700" w:rsidDel="006F294A">
          <w:fldChar w:fldCharType="end"/>
        </w:r>
        <w:r w:rsidR="00CB16F2" w:rsidDel="006F294A">
          <w:delText>8</w:delText>
        </w:r>
      </w:del>
      <w:ins w:id="276" w:author="Dalton Solano dos Reis" w:date="2023-06-24T14:29:00Z">
        <w:r w:rsidR="006F294A">
          <w:t>Figura 3b</w:t>
        </w:r>
      </w:ins>
      <w:ins w:id="277" w:author="Dalton Solano dos Reis" w:date="2023-06-24T14:28:00Z">
        <w:r w:rsidR="006F294A">
          <w:t>)</w:t>
        </w:r>
      </w:ins>
      <w:r w:rsidR="00B9397A">
        <w:t>.</w:t>
      </w:r>
      <w:r w:rsidR="00B9397A" w:rsidRPr="002B2450">
        <w:t xml:space="preserve"> Após</w:t>
      </w:r>
      <w:r w:rsidR="002B2450" w:rsidRPr="002B2450">
        <w:t xml:space="preserve"> o usuário colocar a mão sobre a moldura</w:t>
      </w:r>
      <w:del w:id="278" w:author="Dalton Solano dos Reis" w:date="2023-06-24T14:28:00Z">
        <w:r w:rsidR="002B2450" w:rsidRPr="002B2450" w:rsidDel="006F294A">
          <w:delText>,</w:delText>
        </w:r>
      </w:del>
      <w:r w:rsidR="002B2450" w:rsidRPr="002B2450">
        <w:t xml:space="preserve"> uma mensagem adicional com informações relevantes sobre o processador é exibida, </w:t>
      </w:r>
      <w:del w:id="279" w:author="Dalton Solano dos Reis" w:date="2023-06-24T14:29:00Z">
        <w:r w:rsidR="002B2450" w:rsidRPr="002B2450" w:rsidDel="006F294A">
          <w:delText xml:space="preserve">aprofundando ainda mais o conhecimento do </w:delText>
        </w:r>
      </w:del>
      <w:ins w:id="280" w:author="Dalton Solano dos Reis" w:date="2023-06-24T14:29:00Z">
        <w:r w:rsidR="006F294A">
          <w:t xml:space="preserve">mostrando mais informações para o </w:t>
        </w:r>
      </w:ins>
      <w:r w:rsidR="002B2450" w:rsidRPr="002B2450">
        <w:t>usuário sobre esse componente.</w:t>
      </w:r>
    </w:p>
    <w:p w14:paraId="47F29710" w14:textId="0DF8A873" w:rsidR="00D73700" w:rsidDel="006F294A" w:rsidRDefault="00D73700" w:rsidP="00A84865">
      <w:pPr>
        <w:pStyle w:val="TF-LEGENDA"/>
        <w:rPr>
          <w:del w:id="281" w:author="Dalton Solano dos Reis" w:date="2023-06-24T14:30:00Z"/>
        </w:rPr>
      </w:pPr>
      <w:bookmarkStart w:id="282" w:name="_Ref138016169"/>
      <w:del w:id="283" w:author="Dalton Solano dos Reis" w:date="2023-06-24T14:30:00Z">
        <w:r w:rsidRPr="00D73700" w:rsidDel="006F294A">
          <w:lastRenderedPageBreak/>
          <w:delText xml:space="preserve">Figura </w:delText>
        </w:r>
        <w:r w:rsidR="00CB16F2" w:rsidDel="006F294A">
          <w:delText>8</w:delText>
        </w:r>
        <w:bookmarkEnd w:id="282"/>
        <w:r w:rsidRPr="0082010C" w:rsidDel="006F294A">
          <w:delText xml:space="preserve"> - Moldura para instruir o usuário</w:delText>
        </w:r>
      </w:del>
    </w:p>
    <w:p w14:paraId="0FE5CD0A" w14:textId="4F329D8C" w:rsidR="00F65E3F" w:rsidDel="006F294A" w:rsidRDefault="0027181D" w:rsidP="000225F3">
      <w:pPr>
        <w:pStyle w:val="TF-FIGURA"/>
        <w:rPr>
          <w:del w:id="284" w:author="Dalton Solano dos Reis" w:date="2023-06-24T14:30:00Z"/>
        </w:rPr>
      </w:pPr>
      <w:del w:id="285" w:author="Dalton Solano dos Reis" w:date="2023-06-24T14:30:00Z">
        <w:r w:rsidDel="006F294A">
          <w:rPr>
            <w:noProof/>
          </w:rPr>
          <w:drawing>
            <wp:inline distT="0" distB="0" distL="0" distR="0" wp14:anchorId="3A36023C" wp14:editId="5E693D5F">
              <wp:extent cx="3007749" cy="4307290"/>
              <wp:effectExtent l="19050" t="19050" r="21590" b="17145"/>
              <wp:docPr id="1040722751" name="Picture 10407227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7120" t="3219" r="6327"/>
                      <a:stretch/>
                    </pic:blipFill>
                    <pic:spPr bwMode="auto">
                      <a:xfrm>
                        <a:off x="0" y="0"/>
                        <a:ext cx="3030841" cy="4340359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D279284" w14:textId="0E926E97" w:rsidR="00E76A85" w:rsidDel="006F294A" w:rsidRDefault="000225F3" w:rsidP="00E76A85">
      <w:pPr>
        <w:pStyle w:val="TF-FONTE"/>
        <w:rPr>
          <w:del w:id="286" w:author="Dalton Solano dos Reis" w:date="2023-06-24T14:30:00Z"/>
        </w:rPr>
      </w:pPr>
      <w:del w:id="287" w:author="Dalton Solano dos Reis" w:date="2023-06-24T14:30:00Z">
        <w:r w:rsidDel="006F294A">
          <w:delText xml:space="preserve">Fonte: </w:delText>
        </w:r>
        <w:r w:rsidR="00065F68" w:rsidDel="006F294A">
          <w:delText>e</w:delText>
        </w:r>
        <w:r w:rsidR="009E6AAF" w:rsidDel="006F294A">
          <w:delText>laborado pelo autor.</w:delText>
        </w:r>
      </w:del>
    </w:p>
    <w:p w14:paraId="007E3055" w14:textId="19E6102D" w:rsidR="000225F3" w:rsidRDefault="00A12D7B" w:rsidP="002C2B04">
      <w:pPr>
        <w:pStyle w:val="TF-TEXTO"/>
      </w:pPr>
      <w:r w:rsidRPr="00A12D7B">
        <w:t xml:space="preserve">Após soltar o botão virtual do processador, uma nova moldura é exibida ao redor dos slots de memória RAM. O usuário é orientado a tocar no botão das memórias RAM, e um processo semelhante ocorre. Uma mensagem informativa é exibida após o toque no botão, fornecendo informações sobre as memórias RAM presentes na </w:t>
      </w:r>
      <w:r w:rsidR="00287A50" w:rsidRPr="00A12D7B">
        <w:t>placa.</w:t>
      </w:r>
      <w:r w:rsidR="00B934F9">
        <w:t xml:space="preserve"> </w:t>
      </w:r>
      <w:ins w:id="288" w:author="Dalton Solano dos Reis" w:date="2023-06-24T14:30:00Z">
        <w:r w:rsidR="006F294A">
          <w:t xml:space="preserve">E por fim, </w:t>
        </w:r>
      </w:ins>
      <w:del w:id="289" w:author="Dalton Solano dos Reis" w:date="2023-06-24T14:30:00Z">
        <w:r w:rsidR="002C2B04" w:rsidRPr="002C2B04" w:rsidDel="006F294A">
          <w:delText xml:space="preserve">Em seguida, </w:delText>
        </w:r>
      </w:del>
      <w:r w:rsidR="002C2B04" w:rsidRPr="002C2B04">
        <w:t>a última moldura é exibida ao redor das expansões ISA</w:t>
      </w:r>
      <w:del w:id="290" w:author="Dalton Solano dos Reis" w:date="2023-06-24T14:31:00Z">
        <w:r w:rsidR="002C2B04" w:rsidRPr="002C2B04" w:rsidDel="006F294A">
          <w:delText xml:space="preserve"> (</w:delText>
        </w:r>
        <w:r w:rsidR="002C2B04" w:rsidRPr="00D020CF" w:rsidDel="006F294A">
          <w:rPr>
            <w:i/>
            <w:iCs/>
          </w:rPr>
          <w:delText>Industry Standard Architecture</w:delText>
        </w:r>
        <w:r w:rsidR="002C2B04" w:rsidRPr="002C2B04" w:rsidDel="006F294A">
          <w:delText>)</w:delText>
        </w:r>
      </w:del>
      <w:r w:rsidR="002C2B04" w:rsidRPr="002C2B04">
        <w:t xml:space="preserve">. O usuário coloca a mão sobre a moldura e um texto específico desse componente é mostrado. Essa etapa permite ao usuário obter informações </w:t>
      </w:r>
      <w:del w:id="291" w:author="Dalton Solano dos Reis" w:date="2023-06-24T14:31:00Z">
        <w:r w:rsidR="002C2B04" w:rsidRPr="002C2B04" w:rsidDel="006F294A">
          <w:delText xml:space="preserve">detalhadas </w:delText>
        </w:r>
      </w:del>
      <w:r w:rsidR="002C2B04" w:rsidRPr="002C2B04">
        <w:t>sobre as expansões ISA e sua importância na placa</w:t>
      </w:r>
      <w:ins w:id="292" w:author="Dalton Solano dos Reis" w:date="2023-06-24T14:31:00Z">
        <w:r w:rsidR="006F294A">
          <w:t xml:space="preserve"> </w:t>
        </w:r>
      </w:ins>
      <w:del w:id="293" w:author="Dalton Solano dos Reis" w:date="2023-06-24T14:31:00Z">
        <w:r w:rsidR="002C2B04" w:rsidRPr="002C2B04" w:rsidDel="006F294A">
          <w:delText>.</w:delText>
        </w:r>
        <w:r w:rsidR="0018197B" w:rsidDel="006F294A">
          <w:delText xml:space="preserve"> A </w:delText>
        </w:r>
      </w:del>
      <w:ins w:id="294" w:author="Dalton Solano dos Reis" w:date="2023-06-24T14:31:00Z">
        <w:r w:rsidR="006F294A">
          <w:t>(</w:t>
        </w:r>
      </w:ins>
      <w:r w:rsidR="00D73700" w:rsidRPr="00D73700">
        <w:fldChar w:fldCharType="begin"/>
      </w:r>
      <w:r w:rsidR="00D73700" w:rsidRPr="00D73700">
        <w:instrText xml:space="preserve"> REF _Ref138016260 \h  \* MERGEFORMAT </w:instrText>
      </w:r>
      <w:r w:rsidR="00D73700" w:rsidRPr="00D73700">
        <w:fldChar w:fldCharType="separate"/>
      </w:r>
      <w:r w:rsidR="007764B6" w:rsidRPr="00D73700">
        <w:t xml:space="preserve">Figura </w:t>
      </w:r>
      <w:r w:rsidR="00D73700" w:rsidRPr="00D73700">
        <w:fldChar w:fldCharType="end"/>
      </w:r>
      <w:r w:rsidR="00383F0C">
        <w:t>9</w:t>
      </w:r>
      <w:del w:id="295" w:author="Dalton Solano dos Reis" w:date="2023-06-24T14:32:00Z">
        <w:r w:rsidR="0018197B" w:rsidDel="006F294A">
          <w:delText xml:space="preserve"> mostra a disposição do texto na tela</w:delText>
        </w:r>
      </w:del>
      <w:ins w:id="296" w:author="Dalton Solano dos Reis" w:date="2023-06-24T14:32:00Z">
        <w:r w:rsidR="006F294A">
          <w:t>)</w:t>
        </w:r>
      </w:ins>
      <w:r w:rsidR="00D73700">
        <w:t>.</w:t>
      </w:r>
    </w:p>
    <w:p w14:paraId="1CC0C315" w14:textId="325D0F59" w:rsidR="00D73700" w:rsidRPr="00D73700" w:rsidRDefault="00D73700" w:rsidP="00A84865">
      <w:pPr>
        <w:pStyle w:val="TF-LEGENDA"/>
      </w:pPr>
      <w:bookmarkStart w:id="297" w:name="_Ref138016260"/>
      <w:r w:rsidRPr="00D73700">
        <w:lastRenderedPageBreak/>
        <w:t xml:space="preserve">Figura </w:t>
      </w:r>
      <w:r w:rsidR="00CB16F2">
        <w:t>9</w:t>
      </w:r>
      <w:bookmarkEnd w:id="297"/>
      <w:r w:rsidRPr="00D73700">
        <w:t xml:space="preserve"> - Exemplo de texto</w:t>
      </w:r>
    </w:p>
    <w:p w14:paraId="0AA62A2C" w14:textId="77777777" w:rsidR="008E1832" w:rsidRDefault="008E1832" w:rsidP="008E1832">
      <w:pPr>
        <w:pStyle w:val="TF-FIGURA"/>
      </w:pPr>
      <w:r w:rsidRPr="00E470CB">
        <w:rPr>
          <w:noProof/>
        </w:rPr>
        <w:drawing>
          <wp:inline distT="0" distB="0" distL="0" distR="0" wp14:anchorId="2E7C50E0" wp14:editId="1E0675FB">
            <wp:extent cx="2846158" cy="4041159"/>
            <wp:effectExtent l="19050" t="19050" r="11430" b="16510"/>
            <wp:docPr id="67336566" name="Picture 67336566" descr="A picture containing text, electronics, electronic engineer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566" name="Picture 1" descr="A picture containing text, electronics, electronic engineering, pers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0510" cy="41183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C927B" w14:textId="5FCA6019" w:rsidR="008E1832" w:rsidRPr="008B4D3E" w:rsidRDefault="008E1832" w:rsidP="008E1832">
      <w:pPr>
        <w:pStyle w:val="TF-FONTE"/>
      </w:pPr>
      <w:r>
        <w:t xml:space="preserve">Fonte: </w:t>
      </w:r>
      <w:r w:rsidR="00065F68">
        <w:t>e</w:t>
      </w:r>
      <w:r w:rsidR="009E6AAF">
        <w:t>laborado pelo autor.</w:t>
      </w:r>
    </w:p>
    <w:p w14:paraId="14A2BE03" w14:textId="4F9A3D89" w:rsidR="00EF5911" w:rsidRPr="00BB55D9" w:rsidRDefault="00B5173E" w:rsidP="004A1B74">
      <w:pPr>
        <w:pStyle w:val="TF-TEXTO"/>
      </w:pPr>
      <w:r>
        <w:t xml:space="preserve">Após </w:t>
      </w:r>
      <w:r w:rsidR="00EF7E9A">
        <w:t xml:space="preserve">soltar o botão virtual das expansões ISA, o cenário entra em um modo em que todos os botões virtuais estão habilitados, </w:t>
      </w:r>
      <w:r w:rsidR="00921840" w:rsidRPr="00921840">
        <w:t>permitindo ao usuário reler qualquer texto, caso deseje</w:t>
      </w:r>
      <w:r w:rsidR="008E3596">
        <w:t>.</w:t>
      </w:r>
      <w:r w:rsidR="00EF7E9A">
        <w:t xml:space="preserve"> </w:t>
      </w:r>
      <w:r w:rsidR="00D74411" w:rsidRPr="00D74411">
        <w:t xml:space="preserve">O uso do cenário é finalizado quando o usuário não está mais apontando a câmera para a placa, indicando que ele encerrou sua interação com </w:t>
      </w:r>
      <w:r w:rsidR="00D74411">
        <w:t>aquele cenário em específico.</w:t>
      </w:r>
      <w:r w:rsidR="00B35120">
        <w:t xml:space="preserve"> A </w:t>
      </w:r>
      <w:r w:rsidR="00FC154B">
        <w:fldChar w:fldCharType="begin"/>
      </w:r>
      <w:r w:rsidR="00FC154B">
        <w:instrText xml:space="preserve"> REF _Ref138016955 \h </w:instrText>
      </w:r>
      <w:r w:rsidR="00FC154B">
        <w:fldChar w:fldCharType="separate"/>
      </w:r>
      <w:r w:rsidR="007764B6">
        <w:t xml:space="preserve">Figura </w:t>
      </w:r>
      <w:r w:rsidR="00FC154B">
        <w:fldChar w:fldCharType="end"/>
      </w:r>
      <w:r w:rsidR="00CB16F2">
        <w:t>10</w:t>
      </w:r>
      <w:r w:rsidR="00B35120">
        <w:t xml:space="preserve"> mostra </w:t>
      </w:r>
      <w:r w:rsidR="00FC154B">
        <w:t>o</w:t>
      </w:r>
      <w:r w:rsidR="00B35120">
        <w:t xml:space="preserve"> fluxograma</w:t>
      </w:r>
      <w:r w:rsidR="00FC154B">
        <w:t xml:space="preserve"> desse cenário</w:t>
      </w:r>
      <w:ins w:id="298" w:author="Dalton Solano dos Reis" w:date="2023-06-24T14:33:00Z">
        <w:r w:rsidR="006F294A">
          <w:t xml:space="preserve"> (cenário </w:t>
        </w:r>
        <w:r w:rsidR="006F294A" w:rsidRPr="008E48FA">
          <w:rPr>
            <w:rStyle w:val="TF-COURIER9"/>
          </w:rPr>
          <w:t>Placa Mãe</w:t>
        </w:r>
        <w:r w:rsidR="006F294A">
          <w:t>)</w:t>
        </w:r>
      </w:ins>
      <w:r w:rsidR="00FC154B">
        <w:t>.</w:t>
      </w:r>
    </w:p>
    <w:p w14:paraId="55ED487F" w14:textId="7AC2412D" w:rsidR="00FC154B" w:rsidRDefault="00FC154B" w:rsidP="00FC154B">
      <w:pPr>
        <w:pStyle w:val="TF-LEGENDA"/>
      </w:pPr>
      <w:bookmarkStart w:id="299" w:name="_Ref138016955"/>
      <w:r>
        <w:lastRenderedPageBreak/>
        <w:t xml:space="preserve">Figura </w:t>
      </w:r>
      <w:bookmarkEnd w:id="299"/>
      <w:r w:rsidR="00CB16F2">
        <w:t>10</w:t>
      </w:r>
      <w:r>
        <w:t xml:space="preserve"> - </w:t>
      </w:r>
      <w:r w:rsidRPr="00B002B7">
        <w:t>Fluxograma do cenário da placa mãe</w:t>
      </w:r>
    </w:p>
    <w:p w14:paraId="75A4CA56" w14:textId="4FF11E5B" w:rsidR="000E6F88" w:rsidRDefault="00307733" w:rsidP="00CA0DE3">
      <w:pPr>
        <w:pStyle w:val="TF-FIGURA"/>
      </w:pPr>
      <w:r w:rsidRPr="00307733">
        <w:rPr>
          <w:noProof/>
        </w:rPr>
        <w:drawing>
          <wp:inline distT="0" distB="0" distL="0" distR="0" wp14:anchorId="78D8BF61" wp14:editId="4728B929">
            <wp:extent cx="3169004" cy="5167223"/>
            <wp:effectExtent l="19050" t="19050" r="12700" b="14605"/>
            <wp:docPr id="2030024355" name="Picture 203002435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4355" name="Picture 1" descr="A picture containing text, screenshot, diagram, font&#10;&#10;Description automatically generated"/>
                    <pic:cNvPicPr/>
                  </pic:nvPicPr>
                  <pic:blipFill rotWithShape="1">
                    <a:blip r:embed="rId25"/>
                    <a:srcRect l="4232" t="1736" r="9866" b="2502"/>
                    <a:stretch/>
                  </pic:blipFill>
                  <pic:spPr bwMode="auto">
                    <a:xfrm>
                      <a:off x="0" y="0"/>
                      <a:ext cx="3243712" cy="52890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1F3" w14:textId="25E023A8" w:rsidR="007A1E0B" w:rsidRDefault="00A47FE5" w:rsidP="00585BA3">
      <w:pPr>
        <w:pStyle w:val="TF-FONTE"/>
      </w:pPr>
      <w:r>
        <w:t xml:space="preserve">Fonte: </w:t>
      </w:r>
      <w:r w:rsidR="00065F68">
        <w:t>e</w:t>
      </w:r>
      <w:r w:rsidR="00FC154B">
        <w:t>laborado pelo autor</w:t>
      </w:r>
      <w:r w:rsidR="009E6AAF">
        <w:t>.</w:t>
      </w:r>
    </w:p>
    <w:p w14:paraId="4E371E4B" w14:textId="43ED1001" w:rsidR="00FE3EFF" w:rsidRDefault="004E3673" w:rsidP="00FE3EFF">
      <w:pPr>
        <w:pStyle w:val="TF-TEXTO"/>
      </w:pPr>
      <w:r>
        <w:t>O segundo cenário</w:t>
      </w:r>
      <w:ins w:id="300" w:author="Dalton Solano dos Reis" w:date="2023-06-24T14:35:00Z">
        <w:r w:rsidR="006F294A">
          <w:t xml:space="preserve">, o </w:t>
        </w:r>
        <w:r w:rsidR="006F294A" w:rsidRPr="008E48FA">
          <w:rPr>
            <w:rStyle w:val="TF-COURIER9"/>
          </w:rPr>
          <w:t>Válvula Bug</w:t>
        </w:r>
      </w:ins>
      <w:r>
        <w:t xml:space="preserve"> </w:t>
      </w:r>
      <w:ins w:id="301" w:author="Dalton Solano dos Reis" w:date="2023-06-24T14:35:00Z">
        <w:r w:rsidR="006F294A">
          <w:t xml:space="preserve">, </w:t>
        </w:r>
      </w:ins>
      <w:r>
        <w:t xml:space="preserve">representa uma válvula que está com um “bug”. </w:t>
      </w:r>
      <w:commentRangeStart w:id="302"/>
      <w:r w:rsidR="00CD7E0B" w:rsidRPr="00CD7E0B">
        <w:t>O termo "</w:t>
      </w:r>
      <w:commentRangeEnd w:id="302"/>
      <w:r w:rsidR="006F294A">
        <w:rPr>
          <w:rStyle w:val="Refdecomentrio"/>
        </w:rPr>
        <w:commentReference w:id="302"/>
      </w:r>
      <w:r w:rsidR="00CD7E0B" w:rsidRPr="00CD7E0B">
        <w:t>bug" surgiu do inglês</w:t>
      </w:r>
      <w:ins w:id="303" w:author="Dalton Solano dos Reis" w:date="2023-06-24T14:42:00Z">
        <w:r w:rsidR="00CC1A78">
          <w:t xml:space="preserve"> (</w:t>
        </w:r>
      </w:ins>
      <w:del w:id="304" w:author="Dalton Solano dos Reis" w:date="2023-06-24T14:42:00Z">
        <w:r w:rsidR="00CD7E0B" w:rsidRPr="00CD7E0B" w:rsidDel="00CC1A78">
          <w:delText xml:space="preserve">, </w:delText>
        </w:r>
      </w:del>
      <w:r w:rsidR="00CD7E0B" w:rsidRPr="00CD7E0B">
        <w:t>significa</w:t>
      </w:r>
      <w:del w:id="305" w:author="Dalton Solano dos Reis" w:date="2023-06-24T14:42:00Z">
        <w:r w:rsidR="00CD7E0B" w:rsidRPr="00CD7E0B" w:rsidDel="00CC1A78">
          <w:delText>ndo</w:delText>
        </w:r>
      </w:del>
      <w:r w:rsidR="00CD7E0B" w:rsidRPr="00CD7E0B">
        <w:t xml:space="preserve"> inseto</w:t>
      </w:r>
      <w:ins w:id="306" w:author="Dalton Solano dos Reis" w:date="2023-06-24T14:42:00Z">
        <w:r w:rsidR="00CC1A78">
          <w:t>)</w:t>
        </w:r>
      </w:ins>
      <w:r w:rsidR="002350FB">
        <w:t>,</w:t>
      </w:r>
      <w:r w:rsidR="00CD7E0B" w:rsidRPr="00CD7E0B">
        <w:t xml:space="preserve"> </w:t>
      </w:r>
      <w:ins w:id="307" w:author="Dalton Solano dos Reis" w:date="2023-06-24T14:42:00Z">
        <w:r w:rsidR="00CC1A78">
          <w:t xml:space="preserve">onde </w:t>
        </w:r>
      </w:ins>
      <w:r w:rsidR="002350FB">
        <w:t>e</w:t>
      </w:r>
      <w:r w:rsidR="00CD7E0B" w:rsidRPr="00CD7E0B">
        <w:t>ssa expressão teve origem quando a cientista Grace Hopper encontrou uma mariposa presa em um dos relés de um computador, o que causou um curto-circuito</w:t>
      </w:r>
      <w:r w:rsidR="00ED435A">
        <w:t>.</w:t>
      </w:r>
      <w:r w:rsidR="00990395">
        <w:t xml:space="preserve"> </w:t>
      </w:r>
      <w:r w:rsidR="00ED435A">
        <w:t>E</w:t>
      </w:r>
      <w:r w:rsidR="00990395" w:rsidRPr="00990395">
        <w:t>la registrou a ocorrência em seu caderno de anotações</w:t>
      </w:r>
      <w:del w:id="308" w:author="Dalton Solano dos Reis" w:date="2023-06-24T14:44:00Z">
        <w:r w:rsidR="00990395" w:rsidRPr="00990395" w:rsidDel="00CC1A78">
          <w:delText>,</w:delText>
        </w:r>
      </w:del>
      <w:r w:rsidR="00990395" w:rsidRPr="00990395">
        <w:t xml:space="preserve"> mencionando o "bug" que havia sido responsável pelo problema</w:t>
      </w:r>
      <w:del w:id="309" w:author="Dalton Solano dos Reis" w:date="2023-06-24T14:44:00Z">
        <w:r w:rsidR="00990395" w:rsidRPr="00990395" w:rsidDel="00CC1A78">
          <w:delText>, a</w:delText>
        </w:r>
      </w:del>
      <w:ins w:id="310" w:author="Dalton Solano dos Reis" w:date="2023-06-24T14:44:00Z">
        <w:r w:rsidR="00CC1A78">
          <w:t>. A</w:t>
        </w:r>
      </w:ins>
      <w:r w:rsidR="00990395" w:rsidRPr="00990395">
        <w:t xml:space="preserve"> foto original do caderno pode ser vista na </w:t>
      </w:r>
      <w:r w:rsidR="00FC154B">
        <w:fldChar w:fldCharType="begin"/>
      </w:r>
      <w:r w:rsidR="00FC154B">
        <w:instrText xml:space="preserve"> REF _Ref138017023 \h </w:instrText>
      </w:r>
      <w:r w:rsidR="00FC154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FC154B">
        <w:fldChar w:fldCharType="end"/>
      </w:r>
      <w:r w:rsidR="00CB16F2">
        <w:t>1</w:t>
      </w:r>
      <w:r w:rsidR="00CD7E0B" w:rsidRPr="00CD7E0B">
        <w:t>. Desde então, o uso desse termo se popularizou,</w:t>
      </w:r>
      <w:r w:rsidR="006C0C3E">
        <w:t xml:space="preserve"> aparecendo frequentemente com a grafia </w:t>
      </w:r>
      <w:r w:rsidR="00CE4454">
        <w:t xml:space="preserve">em português </w:t>
      </w:r>
      <w:r w:rsidR="006C0C3E">
        <w:t>“bugado” e</w:t>
      </w:r>
      <w:r w:rsidR="00CD7E0B" w:rsidRPr="00CD7E0B">
        <w:t xml:space="preserve"> </w:t>
      </w:r>
      <w:r w:rsidR="00A42A3D">
        <w:t>associado a imagens de insetos</w:t>
      </w:r>
      <w:r w:rsidR="006E4C02">
        <w:t>.</w:t>
      </w:r>
      <w:r w:rsidR="003B10E9">
        <w:t xml:space="preserve"> </w:t>
      </w:r>
      <w:r w:rsidR="008D440B" w:rsidRPr="008D440B">
        <w:t>A história por trás desse ditado remonta ao período em que os computadores eram construídos utilizando válvulas e relés.</w:t>
      </w:r>
    </w:p>
    <w:p w14:paraId="270E6588" w14:textId="43D6EBE3" w:rsidR="00FC154B" w:rsidRDefault="00FC154B" w:rsidP="00FC154B">
      <w:pPr>
        <w:pStyle w:val="TF-LEGENDA"/>
      </w:pPr>
      <w:bookmarkStart w:id="311" w:name="_Ref138017023"/>
      <w:r>
        <w:lastRenderedPageBreak/>
        <w:t xml:space="preserve">Figura </w:t>
      </w:r>
      <w:bookmarkEnd w:id="311"/>
      <w:r w:rsidR="00CB16F2">
        <w:t>11</w:t>
      </w:r>
      <w:r>
        <w:t xml:space="preserve"> - Bug no relé</w:t>
      </w:r>
      <w:r>
        <w:rPr>
          <w:noProof/>
        </w:rPr>
        <w:t xml:space="preserve"> encontrado pela cientista Grace Hopper</w:t>
      </w:r>
    </w:p>
    <w:p w14:paraId="1E543F55" w14:textId="77777777" w:rsidR="00FE3EFF" w:rsidRDefault="00B036D5" w:rsidP="00FE3EFF">
      <w:pPr>
        <w:pStyle w:val="TF-FIGURA"/>
      </w:pPr>
      <w:r>
        <w:rPr>
          <w:noProof/>
        </w:rPr>
        <w:drawing>
          <wp:inline distT="0" distB="0" distL="0" distR="0" wp14:anchorId="3B39C052" wp14:editId="2B242C34">
            <wp:extent cx="3696066" cy="2219340"/>
            <wp:effectExtent l="19050" t="19050" r="19050" b="9525"/>
            <wp:docPr id="1177493836" name="Picture 117749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" b="17391"/>
                    <a:stretch/>
                  </pic:blipFill>
                  <pic:spPr bwMode="auto">
                    <a:xfrm>
                      <a:off x="0" y="0"/>
                      <a:ext cx="3724763" cy="2236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40B">
        <w:t xml:space="preserve"> </w:t>
      </w:r>
    </w:p>
    <w:p w14:paraId="48B09F8D" w14:textId="51B089B1" w:rsidR="00FE3EFF" w:rsidRDefault="00FE3EFF" w:rsidP="002958D0">
      <w:pPr>
        <w:pStyle w:val="TF-FONTE"/>
      </w:pPr>
      <w:r>
        <w:t xml:space="preserve">Fonte: </w:t>
      </w:r>
      <w:r w:rsidR="00BC0646">
        <w:t>Wikimedia</w:t>
      </w:r>
      <w:r w:rsidR="003073D8">
        <w:t xml:space="preserve"> Commons (2022)</w:t>
      </w:r>
      <w:ins w:id="312" w:author="Dalton Solano dos Reis" w:date="2023-06-24T14:45:00Z">
        <w:r w:rsidR="00CC1A78">
          <w:t>.</w:t>
        </w:r>
      </w:ins>
    </w:p>
    <w:p w14:paraId="055CCC91" w14:textId="2E83FD58" w:rsidR="00585BA3" w:rsidRDefault="003B10E9" w:rsidP="00FE3EFF">
      <w:pPr>
        <w:pStyle w:val="TF-TEXTO"/>
      </w:pPr>
      <w:r>
        <w:t>A</w:t>
      </w:r>
      <w:r w:rsidR="00037945">
        <w:t xml:space="preserve"> sequência começa</w:t>
      </w:r>
      <w:r w:rsidR="0083572F">
        <w:t xml:space="preserve"> com </w:t>
      </w:r>
      <w:r w:rsidR="00FA692B">
        <w:t>uma</w:t>
      </w:r>
      <w:r w:rsidR="0083572F">
        <w:t xml:space="preserve"> mensagem </w:t>
      </w:r>
      <w:r w:rsidR="00796437">
        <w:t>ao usuário relatando</w:t>
      </w:r>
      <w:r w:rsidR="0083572F">
        <w:t xml:space="preserve"> que o código está com um problema e que </w:t>
      </w:r>
      <w:r w:rsidR="00A84619">
        <w:t xml:space="preserve">o usuário pode consertá-lo </w:t>
      </w:r>
      <w:r w:rsidR="00A03D07">
        <w:t>retirando a válvula e a reconectando</w:t>
      </w:r>
      <w:r w:rsidR="00203A94">
        <w:t>.</w:t>
      </w:r>
      <w:r w:rsidR="002F74E6">
        <w:t xml:space="preserve"> Os textos </w:t>
      </w:r>
      <w:ins w:id="313" w:author="Dalton Solano dos Reis" w:date="2023-06-24T14:47:00Z">
        <w:r w:rsidR="00976779">
          <w:t xml:space="preserve">utilizados no cenário </w:t>
        </w:r>
        <w:r w:rsidR="00976779" w:rsidRPr="008E48FA">
          <w:rPr>
            <w:rStyle w:val="TF-COURIER9"/>
          </w:rPr>
          <w:t>Válvula Bug</w:t>
        </w:r>
        <w:r w:rsidR="00976779">
          <w:t xml:space="preserve"> </w:t>
        </w:r>
      </w:ins>
      <w:r w:rsidR="003F7919">
        <w:t>estão</w:t>
      </w:r>
      <w:r w:rsidR="002F74E6">
        <w:t xml:space="preserve"> dispostos no Apêndice A.</w:t>
      </w:r>
      <w:r w:rsidR="006062D0">
        <w:t xml:space="preserve"> </w:t>
      </w:r>
      <w:r w:rsidR="00203A94">
        <w:t>Um vídeo foi colocado ao lado da chapa de madeira de forma ancorada</w:t>
      </w:r>
      <w:r w:rsidR="002570ED">
        <w:t xml:space="preserve"> e simboliza </w:t>
      </w:r>
      <w:r w:rsidR="00C84DC4">
        <w:t>um código “bugado”</w:t>
      </w:r>
      <w:r w:rsidR="006A62CA">
        <w:t xml:space="preserve">. Para representar o bug, foi colocado </w:t>
      </w:r>
      <w:ins w:id="314" w:author="Dalton Solano dos Reis" w:date="2023-06-24T14:49:00Z">
        <w:r w:rsidR="00976779">
          <w:t xml:space="preserve">um objeto 3D virtual </w:t>
        </w:r>
      </w:ins>
      <w:del w:id="315" w:author="Dalton Solano dos Reis" w:date="2023-06-24T14:49:00Z">
        <w:r w:rsidR="006A62CA" w:rsidDel="00976779">
          <w:delText xml:space="preserve">a textura </w:delText>
        </w:r>
      </w:del>
      <w:r w:rsidR="006A62CA">
        <w:t xml:space="preserve">de um </w:t>
      </w:r>
      <w:commentRangeStart w:id="316"/>
      <w:r w:rsidR="006A62CA">
        <w:t>besour</w:t>
      </w:r>
      <w:r w:rsidR="00337D4B">
        <w:t xml:space="preserve">o </w:t>
      </w:r>
      <w:commentRangeEnd w:id="316"/>
      <w:r w:rsidR="00742D7B">
        <w:rPr>
          <w:rStyle w:val="Refdecomentrio"/>
        </w:rPr>
        <w:commentReference w:id="316"/>
      </w:r>
      <w:del w:id="317" w:author="Dalton Solano dos Reis" w:date="2023-06-24T14:49:00Z">
        <w:r w:rsidR="00F564C1" w:rsidDel="00976779">
          <w:delText xml:space="preserve">abaixo </w:delText>
        </w:r>
      </w:del>
      <w:ins w:id="318" w:author="Dalton Solano dos Reis" w:date="2023-06-24T14:49:00Z">
        <w:r w:rsidR="00976779">
          <w:t xml:space="preserve">embaixo </w:t>
        </w:r>
      </w:ins>
      <w:r w:rsidR="00F564C1">
        <w:t>da válvula.</w:t>
      </w:r>
      <w:r w:rsidR="002A492E">
        <w:t xml:space="preserve"> A </w:t>
      </w:r>
      <w:r w:rsidR="002C1564" w:rsidRPr="002C1564">
        <w:fldChar w:fldCharType="begin"/>
      </w:r>
      <w:r w:rsidR="002C1564" w:rsidRPr="002C1564">
        <w:instrText xml:space="preserve"> REF _Ref138017152 \h  \* MERGEFORMAT </w:instrText>
      </w:r>
      <w:r w:rsidR="002C1564" w:rsidRPr="002C1564">
        <w:fldChar w:fldCharType="separate"/>
      </w:r>
      <w:r w:rsidR="007764B6" w:rsidRPr="002C1564">
        <w:t xml:space="preserve">Figura </w:t>
      </w:r>
      <w:r w:rsidR="007764B6" w:rsidRPr="007764B6">
        <w:rPr>
          <w:noProof/>
        </w:rPr>
        <w:t>1</w:t>
      </w:r>
      <w:r w:rsidR="002C1564" w:rsidRPr="002C1564">
        <w:fldChar w:fldCharType="end"/>
      </w:r>
      <w:r w:rsidR="0056124C">
        <w:t>2</w:t>
      </w:r>
      <w:r w:rsidR="002A492E">
        <w:t xml:space="preserve"> representa</w:t>
      </w:r>
      <w:r w:rsidR="00DC2317">
        <w:t xml:space="preserve"> a visão inicial do cenário.</w:t>
      </w:r>
    </w:p>
    <w:p w14:paraId="2D9E6560" w14:textId="4E4C6A84" w:rsidR="002C1564" w:rsidRPr="002C1564" w:rsidRDefault="002C1564" w:rsidP="004A5DE5">
      <w:pPr>
        <w:pStyle w:val="TF-LEGENDA"/>
        <w:rPr>
          <w:b/>
          <w:bCs/>
        </w:rPr>
      </w:pPr>
      <w:bookmarkStart w:id="319" w:name="_Ref138017152"/>
      <w:r w:rsidRPr="002C1564"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319"/>
      <w:r w:rsidR="00CB16F2">
        <w:t>2</w:t>
      </w:r>
      <w:r w:rsidRPr="002C1564">
        <w:t xml:space="preserve"> - Mensagens iniciais do cenário da válvula</w:t>
      </w:r>
    </w:p>
    <w:p w14:paraId="6A4A40A8" w14:textId="33B6F7B1" w:rsidR="00342CC9" w:rsidRDefault="004A5DE5" w:rsidP="00342CC9">
      <w:pPr>
        <w:pStyle w:val="TF-FIGURA"/>
      </w:pPr>
      <w:r w:rsidRPr="004A5DE5">
        <w:rPr>
          <w:noProof/>
        </w:rPr>
        <w:drawing>
          <wp:inline distT="0" distB="0" distL="0" distR="0" wp14:anchorId="0D49172C" wp14:editId="202368D3">
            <wp:extent cx="3504565" cy="4665095"/>
            <wp:effectExtent l="10478" t="27622" r="11112" b="11113"/>
            <wp:docPr id="877668028" name="Picture 1" descr="A picture containing text, screenshot, book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68028" name="Picture 1" descr="A picture containing text, screenshot, book, graphic design&#10;&#10;Description automatically generated"/>
                    <pic:cNvPicPr/>
                  </pic:nvPicPr>
                  <pic:blipFill rotWithShape="1">
                    <a:blip r:embed="rId27"/>
                    <a:srcRect l="7464" t="30242" r="8203" b="9160"/>
                    <a:stretch/>
                  </pic:blipFill>
                  <pic:spPr bwMode="auto">
                    <a:xfrm rot="16200000">
                      <a:off x="0" y="0"/>
                      <a:ext cx="3550694" cy="47265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D0C" w14:textId="7ACC0983" w:rsidR="00342CC9" w:rsidRPr="004A5DE5" w:rsidRDefault="00342CC9" w:rsidP="004A5DE5">
      <w:pPr>
        <w:pStyle w:val="TF-FONTE"/>
      </w:pPr>
      <w:r w:rsidRPr="004A5DE5">
        <w:t xml:space="preserve">Fonte: </w:t>
      </w:r>
      <w:r w:rsidR="00065F68" w:rsidRPr="004A5DE5">
        <w:t>elaborado pelo autor</w:t>
      </w:r>
      <w:r w:rsidR="00423677" w:rsidRPr="004A5DE5">
        <w:t>.</w:t>
      </w:r>
    </w:p>
    <w:p w14:paraId="43353690" w14:textId="73E57E5F" w:rsidR="00DC2317" w:rsidRDefault="008932C3" w:rsidP="00DC2317">
      <w:pPr>
        <w:pStyle w:val="TF-TEXTO"/>
      </w:pPr>
      <w:r>
        <w:t>Após o usuário remover a válvula</w:t>
      </w:r>
      <w:del w:id="320" w:author="Dalton Solano dos Reis" w:date="2023-06-24T14:50:00Z">
        <w:r w:rsidDel="00976779">
          <w:delText>,</w:delText>
        </w:r>
      </w:del>
      <w:r>
        <w:t xml:space="preserve"> o texto e o vídeo desaparecem, para </w:t>
      </w:r>
      <w:r w:rsidR="004C6F81">
        <w:t xml:space="preserve">representar o desligamento do sistema, </w:t>
      </w:r>
      <w:r w:rsidR="00367DCF">
        <w:t>como</w:t>
      </w:r>
      <w:r w:rsidR="004C6F81">
        <w:t xml:space="preserve"> se o sistema dependesse </w:t>
      </w:r>
      <w:r w:rsidR="00CA7E8F">
        <w:t>del</w:t>
      </w:r>
      <w:r w:rsidR="00193AB8">
        <w:t>a</w:t>
      </w:r>
      <w:del w:id="321" w:author="Dalton Solano dos Reis" w:date="2023-06-24T14:50:00Z">
        <w:r w:rsidR="00193AB8" w:rsidDel="00976779">
          <w:delText>, a</w:delText>
        </w:r>
      </w:del>
      <w:ins w:id="322" w:author="Dalton Solano dos Reis" w:date="2023-06-24T14:50:00Z">
        <w:r w:rsidR="00976779">
          <w:t>. A</w:t>
        </w:r>
      </w:ins>
      <w:r w:rsidR="00193AB8">
        <w:t xml:space="preserve">lém disso, </w:t>
      </w:r>
      <w:r w:rsidR="004879A8">
        <w:t>o besouro virtual começa a voar</w:t>
      </w:r>
      <w:ins w:id="323" w:author="Dalton Solano dos Reis" w:date="2023-06-24T14:51:00Z">
        <w:r w:rsidR="00976779">
          <w:t xml:space="preserve"> após retirar a válvula</w:t>
        </w:r>
      </w:ins>
      <w:r w:rsidR="00D6622A">
        <w:t xml:space="preserve">, como se </w:t>
      </w:r>
      <w:r w:rsidR="00A63B04">
        <w:t xml:space="preserve">ele </w:t>
      </w:r>
      <w:ins w:id="324" w:author="Dalton Solano dos Reis" w:date="2023-06-24T14:52:00Z">
        <w:r w:rsidR="00976779">
          <w:t xml:space="preserve">estive preso pela válvula e assim causando o </w:t>
        </w:r>
      </w:ins>
      <w:del w:id="325" w:author="Dalton Solano dos Reis" w:date="2023-06-24T14:52:00Z">
        <w:r w:rsidR="00D6622A" w:rsidDel="00976779">
          <w:delText xml:space="preserve">fosse a causa do </w:delText>
        </w:r>
      </w:del>
      <w:r w:rsidR="00D6622A">
        <w:t>problema. Junto com a animação do besouro voando</w:t>
      </w:r>
      <w:del w:id="326" w:author="Dalton Solano dos Reis" w:date="2023-06-24T14:52:00Z">
        <w:r w:rsidR="00D6622A" w:rsidDel="00976779">
          <w:delText>,</w:delText>
        </w:r>
      </w:del>
      <w:r w:rsidR="00D6622A">
        <w:t xml:space="preserve"> também é reproduzido um </w:t>
      </w:r>
      <w:del w:id="327" w:author="Dalton Solano dos Reis" w:date="2023-06-24T14:52:00Z">
        <w:r w:rsidR="00D6622A" w:rsidDel="00976779">
          <w:delText xml:space="preserve">arquivo de </w:delText>
        </w:r>
      </w:del>
      <w:r w:rsidR="00D6622A">
        <w:t>áudio</w:t>
      </w:r>
      <w:r w:rsidR="00EC626B">
        <w:t xml:space="preserve"> que </w:t>
      </w:r>
      <w:r w:rsidR="00CC610A" w:rsidRPr="00CC610A">
        <w:t>simula o som de um inseto voando</w:t>
      </w:r>
      <w:r w:rsidR="00EC626B">
        <w:t>.</w:t>
      </w:r>
      <w:r w:rsidR="00C67E16">
        <w:t xml:space="preserve"> Após alguns segundos o besouro é retirado de cena.</w:t>
      </w:r>
    </w:p>
    <w:p w14:paraId="5DB8F37C" w14:textId="156A672C" w:rsidR="00337E38" w:rsidRDefault="00337E38" w:rsidP="00DC2317">
      <w:pPr>
        <w:pStyle w:val="TF-TEXTO"/>
      </w:pPr>
      <w:r>
        <w:t xml:space="preserve">Assim que o usuário reconectar a válvula, </w:t>
      </w:r>
      <w:r w:rsidR="0084060E">
        <w:t>o vídeo que antes mostrava um código problemático, agora mostra um trecho de código funcional</w:t>
      </w:r>
      <w:r w:rsidR="00135C84">
        <w:t>.</w:t>
      </w:r>
      <w:r w:rsidR="00BB18D7">
        <w:t xml:space="preserve"> </w:t>
      </w:r>
      <w:r w:rsidR="00135C84">
        <w:t xml:space="preserve">Além disso, </w:t>
      </w:r>
      <w:r w:rsidR="0096606B">
        <w:t xml:space="preserve">a mensagem que dizia que o programa estava bugado agora agradece o usuário por ter consertado o </w:t>
      </w:r>
      <w:ins w:id="328" w:author="Dalton Solano dos Reis" w:date="2023-06-24T14:53:00Z">
        <w:r w:rsidR="00976779">
          <w:t>“</w:t>
        </w:r>
      </w:ins>
      <w:r w:rsidR="0096606B">
        <w:t>bug</w:t>
      </w:r>
      <w:ins w:id="329" w:author="Dalton Solano dos Reis" w:date="2023-06-24T14:53:00Z">
        <w:r w:rsidR="00976779">
          <w:t>”</w:t>
        </w:r>
      </w:ins>
      <w:r w:rsidR="0096606B">
        <w:t>.</w:t>
      </w:r>
      <w:r w:rsidR="007515CB">
        <w:t xml:space="preserve"> </w:t>
      </w:r>
      <w:r w:rsidR="00097923">
        <w:t xml:space="preserve">Também foi feito o </w:t>
      </w:r>
      <w:r w:rsidR="007515CB">
        <w:t>acionamento</w:t>
      </w:r>
      <w:r w:rsidR="00097923">
        <w:t xml:space="preserve"> de um </w:t>
      </w:r>
      <w:del w:id="330" w:author="Dalton Solano dos Reis" w:date="2023-06-24T14:53:00Z">
        <w:r w:rsidR="00097923" w:rsidDel="00976779">
          <w:delText xml:space="preserve">led </w:delText>
        </w:r>
      </w:del>
      <w:ins w:id="331" w:author="Dalton Solano dos Reis" w:date="2023-06-24T14:53:00Z">
        <w:r w:rsidR="00976779">
          <w:t xml:space="preserve">LED </w:t>
        </w:r>
      </w:ins>
      <w:r w:rsidR="00097923">
        <w:t>para representar o</w:t>
      </w:r>
      <w:r w:rsidR="00F717E0">
        <w:t xml:space="preserve"> conserto do </w:t>
      </w:r>
      <w:ins w:id="332" w:author="Dalton Solano dos Reis" w:date="2023-06-24T14:53:00Z">
        <w:r w:rsidR="00976779">
          <w:t>“</w:t>
        </w:r>
      </w:ins>
      <w:r w:rsidR="00F717E0">
        <w:t>bug</w:t>
      </w:r>
      <w:ins w:id="333" w:author="Dalton Solano dos Reis" w:date="2023-06-24T14:53:00Z">
        <w:r w:rsidR="00976779">
          <w:t>”</w:t>
        </w:r>
      </w:ins>
      <w:r w:rsidR="00F717E0">
        <w:t xml:space="preserve">. </w:t>
      </w:r>
      <w:ins w:id="334" w:author="Dalton Solano dos Reis" w:date="2023-06-24T14:54:00Z">
        <w:r w:rsidR="00976779">
          <w:t xml:space="preserve">O acionamento deste LED é possível porque se utilizou </w:t>
        </w:r>
      </w:ins>
      <w:del w:id="335" w:author="Dalton Solano dos Reis" w:date="2023-06-24T14:54:00Z">
        <w:r w:rsidR="00F717E0" w:rsidDel="00976779">
          <w:delText xml:space="preserve">A </w:delText>
        </w:r>
      </w:del>
      <w:ins w:id="336" w:author="Dalton Solano dos Reis" w:date="2023-06-24T14:54:00Z">
        <w:r w:rsidR="00976779">
          <w:t xml:space="preserve">uma </w:t>
        </w:r>
      </w:ins>
      <w:r w:rsidR="00F717E0">
        <w:t>placa</w:t>
      </w:r>
      <w:r w:rsidR="00D76755">
        <w:t xml:space="preserve"> </w:t>
      </w:r>
      <w:r w:rsidR="00CB16F2" w:rsidRPr="00DF6007">
        <w:t>ESP8266</w:t>
      </w:r>
      <w:r w:rsidR="00A6270B">
        <w:t xml:space="preserve"> </w:t>
      </w:r>
      <w:ins w:id="337" w:author="Dalton Solano dos Reis" w:date="2023-06-24T14:54:00Z">
        <w:r w:rsidR="00976779">
          <w:t xml:space="preserve">para </w:t>
        </w:r>
      </w:ins>
      <w:r w:rsidR="0083628B">
        <w:t>cria</w:t>
      </w:r>
      <w:ins w:id="338" w:author="Dalton Solano dos Reis" w:date="2023-06-24T14:54:00Z">
        <w:r w:rsidR="00976779">
          <w:t>r</w:t>
        </w:r>
      </w:ins>
      <w:r w:rsidR="0083628B">
        <w:t xml:space="preserve"> uma rede </w:t>
      </w:r>
      <w:del w:id="339" w:author="Dalton Solano dos Reis" w:date="2023-06-24T14:55:00Z">
        <w:r w:rsidR="0083628B" w:rsidDel="00976779">
          <w:delText>wifi</w:delText>
        </w:r>
      </w:del>
      <w:del w:id="340" w:author="Dalton Solano dos Reis" w:date="2023-06-24T14:54:00Z">
        <w:r w:rsidR="0083628B" w:rsidDel="00976779">
          <w:delText xml:space="preserve"> </w:delText>
        </w:r>
      </w:del>
      <w:ins w:id="341" w:author="Dalton Solano dos Reis" w:date="2023-06-24T14:55:00Z">
        <w:r w:rsidR="00976779">
          <w:t>WIFI</w:t>
        </w:r>
      </w:ins>
      <w:del w:id="342" w:author="Dalton Solano dos Reis" w:date="2023-06-24T14:54:00Z">
        <w:r w:rsidR="0083628B" w:rsidDel="00976779">
          <w:delText>de nome D</w:delText>
        </w:r>
        <w:r w:rsidR="00A72004" w:rsidDel="00976779">
          <w:delText>alton</w:delText>
        </w:r>
        <w:r w:rsidR="0083628B" w:rsidDel="00976779">
          <w:delText>TCC</w:delText>
        </w:r>
        <w:r w:rsidR="008B2A7E" w:rsidDel="00976779">
          <w:delText>,</w:delText>
        </w:r>
      </w:del>
      <w:ins w:id="343" w:author="Dalton Solano dos Reis" w:date="2023-06-24T14:54:00Z">
        <w:r w:rsidR="00976779">
          <w:t>.</w:t>
        </w:r>
      </w:ins>
      <w:r w:rsidR="008B2A7E">
        <w:t xml:space="preserve"> </w:t>
      </w:r>
      <w:del w:id="344" w:author="Dalton Solano dos Reis" w:date="2023-06-24T14:55:00Z">
        <w:r w:rsidR="008B2A7E" w:rsidDel="00976779">
          <w:delText xml:space="preserve">ao </w:delText>
        </w:r>
      </w:del>
      <w:ins w:id="345" w:author="Dalton Solano dos Reis" w:date="2023-06-24T14:55:00Z">
        <w:r w:rsidR="00976779">
          <w:t xml:space="preserve">Ao se </w:t>
        </w:r>
      </w:ins>
      <w:r w:rsidR="008B2A7E">
        <w:t xml:space="preserve">conectar </w:t>
      </w:r>
      <w:del w:id="346" w:author="Dalton Solano dos Reis" w:date="2023-06-24T14:55:00Z">
        <w:r w:rsidR="008B2A7E" w:rsidDel="00976779">
          <w:delText>com essa</w:delText>
        </w:r>
      </w:del>
      <w:ins w:id="347" w:author="Dalton Solano dos Reis" w:date="2023-06-24T14:55:00Z">
        <w:r w:rsidR="00976779">
          <w:t>nessa</w:t>
        </w:r>
      </w:ins>
      <w:r w:rsidR="008B2A7E">
        <w:t xml:space="preserve"> rede </w:t>
      </w:r>
      <w:del w:id="348" w:author="Dalton Solano dos Reis" w:date="2023-06-24T14:55:00Z">
        <w:r w:rsidR="008B2A7E" w:rsidDel="00976779">
          <w:delText>wifi</w:delText>
        </w:r>
      </w:del>
      <w:ins w:id="349" w:author="Dalton Solano dos Reis" w:date="2023-06-24T14:55:00Z">
        <w:r w:rsidR="00976779">
          <w:t>WIFI</w:t>
        </w:r>
      </w:ins>
      <w:del w:id="350" w:author="Dalton Solano dos Reis" w:date="2023-06-24T14:55:00Z">
        <w:r w:rsidR="008B2A7E" w:rsidDel="00976779">
          <w:delText>,</w:delText>
        </w:r>
      </w:del>
      <w:r w:rsidR="008B2A7E">
        <w:t xml:space="preserve"> o aplicativo manda uma mensagem TCP/IP que faz </w:t>
      </w:r>
      <w:del w:id="351" w:author="Dalton Solano dos Reis" w:date="2023-06-24T14:55:00Z">
        <w:r w:rsidR="008B2A7E" w:rsidDel="00976779">
          <w:delText xml:space="preserve">um </w:delText>
        </w:r>
      </w:del>
      <w:ins w:id="352" w:author="Dalton Solano dos Reis" w:date="2023-06-24T14:55:00Z">
        <w:r w:rsidR="00976779">
          <w:t xml:space="preserve">o </w:t>
        </w:r>
      </w:ins>
      <w:del w:id="353" w:author="Dalton Solano dos Reis" w:date="2023-06-24T14:55:00Z">
        <w:r w:rsidR="008B2A7E" w:rsidDel="00976779">
          <w:delText xml:space="preserve">led </w:delText>
        </w:r>
      </w:del>
      <w:ins w:id="354" w:author="Dalton Solano dos Reis" w:date="2023-06-24T14:55:00Z">
        <w:r w:rsidR="00976779">
          <w:t xml:space="preserve">LED </w:t>
        </w:r>
      </w:ins>
      <w:del w:id="355" w:author="Dalton Solano dos Reis" w:date="2023-06-24T14:55:00Z">
        <w:r w:rsidR="008B2A7E" w:rsidDel="00976779">
          <w:delText xml:space="preserve">multicor </w:delText>
        </w:r>
      </w:del>
      <w:r w:rsidR="008B2A7E">
        <w:t xml:space="preserve">ligar. </w:t>
      </w:r>
      <w:ins w:id="356" w:author="Dalton Solano dos Reis" w:date="2023-06-24T14:56:00Z">
        <w:r w:rsidR="00976779">
          <w:t>A ideia é para demonstrar que com a remoção do inseto que estava preso na válvula, o cir</w:t>
        </w:r>
      </w:ins>
      <w:ins w:id="357" w:author="Dalton Solano dos Reis" w:date="2023-06-24T14:57:00Z">
        <w:r w:rsidR="00976779">
          <w:t xml:space="preserve">cuito volta a funcionar ligando o LED, e </w:t>
        </w:r>
        <w:r w:rsidR="00742D7B">
          <w:t xml:space="preserve">o código se torna um código </w:t>
        </w:r>
        <w:commentRangeStart w:id="358"/>
        <w:r w:rsidR="00742D7B">
          <w:t>funcional</w:t>
        </w:r>
      </w:ins>
      <w:commentRangeEnd w:id="358"/>
      <w:ins w:id="359" w:author="Dalton Solano dos Reis" w:date="2023-06-24T15:00:00Z">
        <w:r w:rsidR="00742D7B">
          <w:rPr>
            <w:rStyle w:val="Refdecomentrio"/>
          </w:rPr>
          <w:commentReference w:id="358"/>
        </w:r>
      </w:ins>
      <w:del w:id="360" w:author="Dalton Solano dos Reis" w:date="2023-06-24T14:57:00Z">
        <w:r w:rsidR="008B2A7E" w:rsidDel="00742D7B">
          <w:delText>Esse led foi feit</w:delText>
        </w:r>
        <w:r w:rsidR="007B0A11" w:rsidDel="00742D7B">
          <w:delText>o para representar o código sendo consertado</w:delText>
        </w:r>
      </w:del>
      <w:r w:rsidR="007B0A11">
        <w:t>.</w:t>
      </w:r>
    </w:p>
    <w:p w14:paraId="5C8D7E16" w14:textId="022D0556" w:rsidR="00C5775B" w:rsidRPr="00D76755" w:rsidRDefault="00850EEB" w:rsidP="00DC2317">
      <w:pPr>
        <w:pStyle w:val="TF-TEXTO"/>
      </w:pPr>
      <w:r>
        <w:t xml:space="preserve">Após 20 segundos o cenário é reiniciado e </w:t>
      </w:r>
      <w:r w:rsidR="00C8415A">
        <w:t xml:space="preserve">o usuário pode repetir o processo o quanto ele desejar. </w:t>
      </w:r>
      <w:r w:rsidR="00C8415A" w:rsidRPr="00D74411">
        <w:t xml:space="preserve">O uso do cenário </w:t>
      </w:r>
      <w:ins w:id="361" w:author="Dalton Solano dos Reis" w:date="2023-06-24T14:59:00Z">
        <w:r w:rsidR="00742D7B" w:rsidRPr="008E48FA">
          <w:rPr>
            <w:rStyle w:val="TF-COURIER9"/>
          </w:rPr>
          <w:t>Válvula Bug</w:t>
        </w:r>
        <w:r w:rsidR="00742D7B">
          <w:t xml:space="preserve"> </w:t>
        </w:r>
      </w:ins>
      <w:r w:rsidR="00C8415A" w:rsidRPr="00D74411">
        <w:t xml:space="preserve">é finalizado quando o usuário não está mais apontando a câmera para </w:t>
      </w:r>
      <w:r w:rsidR="00B57813">
        <w:t>o marcador</w:t>
      </w:r>
      <w:r w:rsidR="00C8415A" w:rsidRPr="00D74411">
        <w:t xml:space="preserve">, indicando que ele encerrou sua interação com </w:t>
      </w:r>
      <w:r w:rsidR="00B57813">
        <w:t>o cenário</w:t>
      </w:r>
      <w:r w:rsidR="00C8415A">
        <w:t>.</w:t>
      </w:r>
      <w:r w:rsidR="00DF6007">
        <w:t xml:space="preserve"> </w:t>
      </w:r>
      <w:r w:rsidR="00C5775B">
        <w:t xml:space="preserve">A </w:t>
      </w:r>
      <w:r w:rsidR="00C5775B">
        <w:fldChar w:fldCharType="begin"/>
      </w:r>
      <w:r w:rsidR="00C5775B">
        <w:instrText xml:space="preserve"> REF _Ref138017286 \h </w:instrText>
      </w:r>
      <w:r w:rsidR="00C5775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5775B">
        <w:fldChar w:fldCharType="end"/>
      </w:r>
      <w:r w:rsidR="00383F0C">
        <w:t>3</w:t>
      </w:r>
      <w:r w:rsidR="00C5775B">
        <w:t xml:space="preserve"> mostra o fluxograma desse cenário.</w:t>
      </w:r>
    </w:p>
    <w:p w14:paraId="5A7DE350" w14:textId="3A088FE7" w:rsidR="00C5775B" w:rsidRDefault="00C5775B" w:rsidP="00C5775B">
      <w:pPr>
        <w:pStyle w:val="TF-LEGENDA"/>
      </w:pPr>
      <w:bookmarkStart w:id="362" w:name="_Ref138017286"/>
      <w:r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362"/>
      <w:r w:rsidR="00DF6007">
        <w:rPr>
          <w:noProof/>
        </w:rPr>
        <w:t>3</w:t>
      </w:r>
      <w:r>
        <w:t xml:space="preserve"> - </w:t>
      </w:r>
      <w:commentRangeStart w:id="363"/>
      <w:r w:rsidRPr="00B72669">
        <w:t xml:space="preserve">Fluxograma </w:t>
      </w:r>
      <w:commentRangeEnd w:id="363"/>
      <w:r w:rsidR="00742D7B">
        <w:rPr>
          <w:rStyle w:val="Refdecomentrio"/>
        </w:rPr>
        <w:commentReference w:id="363"/>
      </w:r>
      <w:r w:rsidRPr="00B72669">
        <w:t>do cenário da válvula</w:t>
      </w:r>
    </w:p>
    <w:p w14:paraId="7FE2DE7F" w14:textId="71F1AB72" w:rsidR="007A1E0B" w:rsidRDefault="00A94B0D" w:rsidP="00585BA3">
      <w:pPr>
        <w:pStyle w:val="TF-FIGURA"/>
      </w:pPr>
      <w:r w:rsidRPr="00A94B0D">
        <w:rPr>
          <w:noProof/>
        </w:rPr>
        <w:drawing>
          <wp:inline distT="0" distB="0" distL="0" distR="0" wp14:anchorId="5F4B385C" wp14:editId="023AECDB">
            <wp:extent cx="2333836" cy="5539563"/>
            <wp:effectExtent l="19050" t="19050" r="28575" b="23495"/>
            <wp:docPr id="1976109675" name="Picture 1976109675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09675" name="Picture 1" descr="A picture containing text, screenshot, font, diagram&#10;&#10;Description automatically generated"/>
                    <pic:cNvPicPr/>
                  </pic:nvPicPr>
                  <pic:blipFill rotWithShape="1">
                    <a:blip r:embed="rId28"/>
                    <a:srcRect l="18056" t="2538" r="15988" b="3416"/>
                    <a:stretch/>
                  </pic:blipFill>
                  <pic:spPr bwMode="auto">
                    <a:xfrm>
                      <a:off x="0" y="0"/>
                      <a:ext cx="2340590" cy="5555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965" w14:textId="0E6B3209" w:rsidR="00585BA3" w:rsidRDefault="00585BA3" w:rsidP="00585BA3">
      <w:pPr>
        <w:pStyle w:val="TF-FONTE"/>
      </w:pPr>
      <w:r>
        <w:t xml:space="preserve">Fonte: </w:t>
      </w:r>
      <w:r w:rsidR="00065F68">
        <w:t>e</w:t>
      </w:r>
      <w:r w:rsidR="00C5775B">
        <w:t>laborado pelo autor</w:t>
      </w:r>
      <w:r w:rsidR="00423677">
        <w:t>.</w:t>
      </w:r>
    </w:p>
    <w:p w14:paraId="6E2A70CA" w14:textId="13570E33" w:rsidR="0040349A" w:rsidRDefault="002646AE" w:rsidP="00830280">
      <w:pPr>
        <w:pStyle w:val="Ttulo2"/>
      </w:pPr>
      <w:r>
        <w:t>implementação</w:t>
      </w:r>
    </w:p>
    <w:p w14:paraId="0A10D85D" w14:textId="7992B5F9" w:rsidR="008B4D3E" w:rsidRDefault="00C21895" w:rsidP="008B4D3E">
      <w:pPr>
        <w:pStyle w:val="TF-TEXTO"/>
      </w:pPr>
      <w:r>
        <w:t xml:space="preserve"> </w:t>
      </w:r>
      <w:r w:rsidR="00DC557F">
        <w:t xml:space="preserve">Para a implementação do aplicativo de </w:t>
      </w:r>
      <w:r w:rsidR="00F5313A">
        <w:t>a</w:t>
      </w:r>
      <w:r w:rsidR="008748D8" w:rsidRPr="00210A59">
        <w:t>ux</w:t>
      </w:r>
      <w:r w:rsidR="008748D8">
        <w:t>ílio</w:t>
      </w:r>
      <w:r w:rsidR="008748D8" w:rsidRPr="00210A59">
        <w:t xml:space="preserve"> </w:t>
      </w:r>
      <w:r w:rsidR="00F5313A">
        <w:t>a</w:t>
      </w:r>
      <w:r w:rsidR="008748D8" w:rsidRPr="00210A59">
        <w:t xml:space="preserve"> visitação de objetos de um museu tecnológico usando realidade </w:t>
      </w:r>
      <w:r w:rsidR="00DC557F">
        <w:t xml:space="preserve">foi utilizado a linguagem de programação </w:t>
      </w:r>
      <w:r w:rsidR="003B5B43">
        <w:t>C#</w:t>
      </w:r>
      <w:r w:rsidR="00DC557F">
        <w:t xml:space="preserve">, utilizando o </w:t>
      </w:r>
      <w:r w:rsidR="00F44E3E">
        <w:t xml:space="preserve">Visual </w:t>
      </w:r>
      <w:r w:rsidR="00D960F8">
        <w:t>Studio</w:t>
      </w:r>
      <w:r w:rsidR="00270102">
        <w:t xml:space="preserve"> </w:t>
      </w:r>
      <w:r w:rsidR="002940D8">
        <w:t>2022</w:t>
      </w:r>
      <w:r w:rsidR="00270102">
        <w:t xml:space="preserve"> com integração ao Unity</w:t>
      </w:r>
      <w:r w:rsidR="00AD0F48">
        <w:t xml:space="preserve">, </w:t>
      </w:r>
      <w:ins w:id="364" w:author="Dalton Solano dos Reis" w:date="2023-06-24T15:01:00Z">
        <w:r w:rsidR="00742D7B">
          <w:t xml:space="preserve">e </w:t>
        </w:r>
      </w:ins>
      <w:r w:rsidR="00791D7A">
        <w:t xml:space="preserve">o sistema operacional </w:t>
      </w:r>
      <w:del w:id="365" w:author="Dalton Solano dos Reis" w:date="2023-06-24T15:01:00Z">
        <w:r w:rsidR="0040293A" w:rsidDel="00742D7B">
          <w:delText xml:space="preserve">usado foi o </w:delText>
        </w:r>
      </w:del>
      <w:r w:rsidR="00791D7A">
        <w:t>Windows 10</w:t>
      </w:r>
      <w:r w:rsidR="0040293A">
        <w:t xml:space="preserve"> da Microsoft</w:t>
      </w:r>
      <w:r w:rsidR="00DC557F">
        <w:t>.</w:t>
      </w:r>
      <w:r w:rsidR="005E6FC0">
        <w:t xml:space="preserve"> </w:t>
      </w:r>
      <w:r w:rsidR="0040293A">
        <w:t xml:space="preserve">A ferramenta principal de </w:t>
      </w:r>
      <w:r w:rsidR="007E5449">
        <w:t>desenvolvimento</w:t>
      </w:r>
      <w:r w:rsidR="00DC557F">
        <w:t xml:space="preserve"> </w:t>
      </w:r>
      <w:r w:rsidR="00FF630D">
        <w:t xml:space="preserve">foi o Unity versão </w:t>
      </w:r>
      <w:r w:rsidR="005049B3">
        <w:t>2021.3.20f</w:t>
      </w:r>
      <w:ins w:id="366" w:author="Dalton Solano dos Reis" w:date="2023-06-24T15:05:00Z">
        <w:r w:rsidR="00742D7B">
          <w:t>.</w:t>
        </w:r>
      </w:ins>
      <w:del w:id="367" w:author="Dalton Solano dos Reis" w:date="2023-06-24T15:05:00Z">
        <w:r w:rsidR="005049B3" w:rsidDel="00742D7B">
          <w:delText xml:space="preserve">1 </w:delText>
        </w:r>
        <w:r w:rsidR="007E5449" w:rsidDel="00742D7B">
          <w:delText>em integração com a ferramenta de realidade aumentada Vuforia</w:delText>
        </w:r>
        <w:r w:rsidR="00BC1E05" w:rsidDel="00742D7B">
          <w:delText>.</w:delText>
        </w:r>
      </w:del>
      <w:del w:id="368" w:author="Dalton Solano dos Reis" w:date="2023-06-24T15:04:00Z">
        <w:r w:rsidR="00BC1E05" w:rsidDel="00742D7B">
          <w:delText xml:space="preserve"> O projeto</w:delText>
        </w:r>
        <w:r w:rsidR="00537213" w:rsidDel="00742D7B">
          <w:delText xml:space="preserve"> foi desenvolvido em dois cenários, o cenário da placa mãe para o processador Intel i386 e o cenário de uma válvula que necessita </w:delText>
        </w:r>
        <w:r w:rsidR="00817677" w:rsidDel="00742D7B">
          <w:delText>ter um bug consertado.</w:delText>
        </w:r>
        <w:r w:rsidR="008B4D3E" w:rsidDel="00742D7B">
          <w:delText xml:space="preserve"> </w:delText>
        </w:r>
        <w:r w:rsidR="0047347E" w:rsidDel="00742D7B">
          <w:delText xml:space="preserve">Ao iniciar o aplicativo é necessário </w:delText>
        </w:r>
        <w:r w:rsidR="008266A6" w:rsidDel="00742D7B">
          <w:delText>conceder</w:delText>
        </w:r>
        <w:r w:rsidR="0047347E" w:rsidDel="00742D7B">
          <w:delText xml:space="preserve"> permissão para que seja permitido o uso da câmera.</w:delText>
        </w:r>
      </w:del>
    </w:p>
    <w:p w14:paraId="217C7243" w14:textId="2BDF50CB" w:rsidR="00784C50" w:rsidRDefault="00E67EE0" w:rsidP="005F0632">
      <w:pPr>
        <w:pStyle w:val="TF-TEXTO"/>
      </w:pPr>
      <w:r>
        <w:t xml:space="preserve">A parte de realidade aumentada foi feita com a ferramenta </w:t>
      </w:r>
      <w:commentRangeStart w:id="369"/>
      <w:r>
        <w:t>Vuforia</w:t>
      </w:r>
      <w:commentRangeEnd w:id="369"/>
      <w:r w:rsidR="00742D7B">
        <w:rPr>
          <w:rStyle w:val="Refdecomentrio"/>
        </w:rPr>
        <w:commentReference w:id="369"/>
      </w:r>
      <w:ins w:id="370" w:author="Dalton Solano dos Reis" w:date="2023-06-24T15:05:00Z">
        <w:r w:rsidR="00742D7B">
          <w:t xml:space="preserve"> (versão...) </w:t>
        </w:r>
      </w:ins>
      <w:del w:id="371" w:author="Dalton Solano dos Reis" w:date="2023-06-24T15:05:00Z">
        <w:r w:rsidR="007206F3" w:rsidDel="00742D7B">
          <w:delText xml:space="preserve">, essa ferramenta </w:delText>
        </w:r>
      </w:del>
      <w:ins w:id="372" w:author="Dalton Solano dos Reis" w:date="2023-06-24T15:05:00Z">
        <w:r w:rsidR="00742D7B">
          <w:t xml:space="preserve">que </w:t>
        </w:r>
      </w:ins>
      <w:r w:rsidR="007206F3">
        <w:t xml:space="preserve">se integra com o Unity a partir de uma chave </w:t>
      </w:r>
      <w:r w:rsidR="006B6E3E">
        <w:t>para a</w:t>
      </w:r>
      <w:r w:rsidR="007247EE">
        <w:t xml:space="preserve"> validação</w:t>
      </w:r>
      <w:del w:id="373" w:author="Dalton Solano dos Reis" w:date="2023-06-24T15:05:00Z">
        <w:r w:rsidR="007247EE" w:rsidDel="00742D7B">
          <w:delText xml:space="preserve"> </w:delText>
        </w:r>
        <w:r w:rsidR="00AD7746" w:rsidDel="00742D7B">
          <w:delText>dele</w:delText>
        </w:r>
      </w:del>
      <w:r w:rsidR="00AD7746">
        <w:t>. Para o Vuforia ser utilizado é preciso criar</w:t>
      </w:r>
      <w:r w:rsidR="009450AA">
        <w:t xml:space="preserve"> uma licença</w:t>
      </w:r>
      <w:r w:rsidR="006B6EA9">
        <w:t xml:space="preserve"> e um</w:t>
      </w:r>
      <w:r w:rsidR="002C3D25">
        <w:t xml:space="preserve"> gerenciador de marcadores</w:t>
      </w:r>
      <w:r w:rsidR="006B6EA9">
        <w:t>. A licença</w:t>
      </w:r>
      <w:r w:rsidR="001B5FCA">
        <w:t xml:space="preserve"> serve para informar </w:t>
      </w:r>
      <w:r w:rsidR="00973A1E">
        <w:t>ao Vuforia se aquele projeto utilizará a versão paga ou gratuita</w:t>
      </w:r>
      <w:del w:id="374" w:author="Dalton Solano dos Reis" w:date="2023-06-24T15:06:00Z">
        <w:r w:rsidR="00973A1E" w:rsidDel="00742D7B">
          <w:delText>, p</w:delText>
        </w:r>
      </w:del>
      <w:ins w:id="375" w:author="Dalton Solano dos Reis" w:date="2023-06-24T15:06:00Z">
        <w:r w:rsidR="00742D7B">
          <w:t>. P</w:t>
        </w:r>
      </w:ins>
      <w:r w:rsidR="00973A1E">
        <w:t xml:space="preserve">ara esse trabalho não foi necessário utilizar </w:t>
      </w:r>
      <w:r w:rsidR="003961F2">
        <w:t>funcionalidades da versão paga</w:t>
      </w:r>
      <w:del w:id="376" w:author="Dalton Solano dos Reis" w:date="2023-06-24T15:06:00Z">
        <w:r w:rsidR="003961F2" w:rsidDel="00742D7B">
          <w:delText>, portanto, a compra do plano não foi efetuada</w:delText>
        </w:r>
      </w:del>
      <w:r w:rsidR="003961F2">
        <w:t xml:space="preserve">. </w:t>
      </w:r>
    </w:p>
    <w:p w14:paraId="63F78302" w14:textId="256A7484" w:rsidR="00784C50" w:rsidRDefault="00742D7B" w:rsidP="00784C50">
      <w:pPr>
        <w:pStyle w:val="TF-TEXTO"/>
      </w:pPr>
      <w:ins w:id="377" w:author="Dalton Solano dos Reis" w:date="2023-06-24T15:07:00Z">
        <w:r>
          <w:t xml:space="preserve">Após a definição da licença é necessário usar </w:t>
        </w:r>
      </w:ins>
      <w:del w:id="378" w:author="Dalton Solano dos Reis" w:date="2023-06-24T15:07:00Z">
        <w:r w:rsidR="002F1B12" w:rsidRPr="002F1B12" w:rsidDel="00742D7B">
          <w:delText xml:space="preserve">O </w:delText>
        </w:r>
      </w:del>
      <w:ins w:id="379" w:author="Dalton Solano dos Reis" w:date="2023-06-24T15:07:00Z">
        <w:r>
          <w:t>o</w:t>
        </w:r>
        <w:r w:rsidRPr="002F1B12">
          <w:t xml:space="preserve"> </w:t>
        </w:r>
      </w:ins>
      <w:r w:rsidR="002F1B12" w:rsidRPr="002F1B12">
        <w:t>gerenciador de marcadores</w:t>
      </w:r>
      <w:ins w:id="380" w:author="Dalton Solano dos Reis" w:date="2023-06-24T15:07:00Z">
        <w:r w:rsidR="00DD24A6">
          <w:t>. Neste gerenciador</w:t>
        </w:r>
      </w:ins>
      <w:r w:rsidR="002F1B12" w:rsidRPr="002F1B12">
        <w:t xml:space="preserve"> é onde os bancos de dados dos marcadores são salvos. Os bancos de dados armazenam os marcadores que serão utilizados no projeto</w:t>
      </w:r>
      <w:del w:id="381" w:author="Dalton Solano dos Reis" w:date="2023-06-24T15:08:00Z">
        <w:r w:rsidR="002F1B12" w:rsidRPr="002F1B12" w:rsidDel="00DD24A6">
          <w:delText xml:space="preserve">. Esses bancos </w:delText>
        </w:r>
      </w:del>
      <w:ins w:id="382" w:author="Dalton Solano dos Reis" w:date="2023-06-24T15:08:00Z">
        <w:r w:rsidR="00DD24A6">
          <w:t xml:space="preserve">, e </w:t>
        </w:r>
      </w:ins>
      <w:r w:rsidR="002F1B12" w:rsidRPr="002F1B12">
        <w:t>podem ser baixados e acoplados a programas como o Unity, Android Studio, Xcode ou Visual Studio. Com isso, esses editores podem adicionar os marcadores ao projeto</w:t>
      </w:r>
      <w:r w:rsidR="00202362">
        <w:t>.</w:t>
      </w:r>
      <w:r w:rsidR="00642B0E">
        <w:t xml:space="preserve"> Um exemplo de banco de dados de marcador é mostrado na </w:t>
      </w:r>
      <w:r w:rsidR="00C5775B">
        <w:fldChar w:fldCharType="begin"/>
      </w:r>
      <w:r w:rsidR="00C5775B">
        <w:instrText xml:space="preserve"> REF _Ref138017375 \h </w:instrText>
      </w:r>
      <w:r w:rsidR="00C5775B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C5775B">
        <w:fldChar w:fldCharType="end"/>
      </w:r>
      <w:r w:rsidR="00DF6007">
        <w:t>4</w:t>
      </w:r>
      <w:r w:rsidR="00642B0E">
        <w:t>.</w:t>
      </w:r>
    </w:p>
    <w:p w14:paraId="2E3D526F" w14:textId="1B0669A6" w:rsidR="00C5775B" w:rsidRDefault="00C5775B" w:rsidP="00C5775B">
      <w:pPr>
        <w:pStyle w:val="TF-LEGENDA"/>
      </w:pPr>
      <w:bookmarkStart w:id="383" w:name="_Ref138017375"/>
      <w:r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383"/>
      <w:r w:rsidR="00DF6007">
        <w:rPr>
          <w:noProof/>
        </w:rPr>
        <w:t>4</w:t>
      </w:r>
      <w:r>
        <w:t xml:space="preserve"> - </w:t>
      </w:r>
      <w:r w:rsidRPr="0033388E">
        <w:t>Exemplo de b</w:t>
      </w:r>
      <w:r>
        <w:t>anco de marcadores</w:t>
      </w:r>
    </w:p>
    <w:p w14:paraId="77468504" w14:textId="120724BD" w:rsidR="00642B0E" w:rsidRDefault="006E50AE" w:rsidP="00642B0E">
      <w:pPr>
        <w:pStyle w:val="TF-FIGURA"/>
      </w:pPr>
      <w:r>
        <w:rPr>
          <w:noProof/>
        </w:rPr>
        <w:drawing>
          <wp:inline distT="0" distB="0" distL="0" distR="0" wp14:anchorId="35AADB82" wp14:editId="617DB943">
            <wp:extent cx="6152448" cy="2544417"/>
            <wp:effectExtent l="19050" t="19050" r="20320" b="27940"/>
            <wp:docPr id="1209602189" name="Picture 120960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6"/>
                    <a:stretch/>
                  </pic:blipFill>
                  <pic:spPr bwMode="auto">
                    <a:xfrm>
                      <a:off x="0" y="0"/>
                      <a:ext cx="6208066" cy="25674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3B62" w14:textId="4F58DDA2" w:rsidR="00F261A4" w:rsidRDefault="00F261A4" w:rsidP="00F261A4">
      <w:pPr>
        <w:pStyle w:val="TF-FONTE"/>
      </w:pPr>
      <w:r>
        <w:t xml:space="preserve">Fonte: </w:t>
      </w:r>
      <w:commentRangeStart w:id="384"/>
      <w:r w:rsidR="00C5775B">
        <w:t>Vuforia</w:t>
      </w:r>
      <w:commentRangeEnd w:id="384"/>
      <w:r w:rsidR="00DD24A6">
        <w:rPr>
          <w:rStyle w:val="Refdecomentrio"/>
        </w:rPr>
        <w:commentReference w:id="384"/>
      </w:r>
      <w:r w:rsidR="00423677">
        <w:t>.</w:t>
      </w:r>
    </w:p>
    <w:p w14:paraId="334786B5" w14:textId="54A6E2C3" w:rsidR="00BE2716" w:rsidRPr="00056313" w:rsidRDefault="0018307F" w:rsidP="00521ED7">
      <w:pPr>
        <w:pStyle w:val="TF-TEXTO"/>
        <w:rPr>
          <w:color w:val="FF0000"/>
        </w:rPr>
      </w:pPr>
      <w:del w:id="385" w:author="Dalton Solano dos Reis" w:date="2023-06-24T15:10:00Z">
        <w:r w:rsidDel="00DD24A6">
          <w:delText>Nessa figura</w:delText>
        </w:r>
      </w:del>
      <w:ins w:id="386" w:author="Dalton Solano dos Reis" w:date="2023-06-24T15:10:00Z">
        <w:r w:rsidR="00DD24A6">
          <w:t>Na Figura 14</w:t>
        </w:r>
      </w:ins>
      <w:r>
        <w:t xml:space="preserve"> é possível ver que existem </w:t>
      </w:r>
      <w:r w:rsidR="00920780">
        <w:t xml:space="preserve">as colunas </w:t>
      </w:r>
      <w:del w:id="387" w:author="Dalton Solano dos Reis" w:date="2023-06-24T15:10:00Z">
        <w:r w:rsidR="00920780" w:rsidDel="00DD24A6">
          <w:delText>“</w:delText>
        </w:r>
      </w:del>
      <w:r w:rsidR="00920780" w:rsidRPr="00DD24A6">
        <w:rPr>
          <w:rStyle w:val="TF-COURIER9"/>
          <w:rPrChange w:id="388" w:author="Dalton Solano dos Reis" w:date="2023-06-24T15:10:00Z">
            <w:rPr/>
          </w:rPrChange>
        </w:rPr>
        <w:t>nome do marcador</w:t>
      </w:r>
      <w:del w:id="389" w:author="Dalton Solano dos Reis" w:date="2023-06-24T15:10:00Z">
        <w:r w:rsidR="00920780" w:rsidDel="00DD24A6">
          <w:delText>”</w:delText>
        </w:r>
      </w:del>
      <w:r w:rsidR="00920780">
        <w:t xml:space="preserve">, </w:t>
      </w:r>
      <w:del w:id="390" w:author="Dalton Solano dos Reis" w:date="2023-06-24T15:10:00Z">
        <w:r w:rsidR="00920780" w:rsidDel="00DD24A6">
          <w:delText>“</w:delText>
        </w:r>
      </w:del>
      <w:r w:rsidR="00920780" w:rsidRPr="00DD24A6">
        <w:rPr>
          <w:rStyle w:val="TF-COURIER9"/>
          <w:rPrChange w:id="391" w:author="Dalton Solano dos Reis" w:date="2023-06-24T15:10:00Z">
            <w:rPr/>
          </w:rPrChange>
        </w:rPr>
        <w:t>tipo</w:t>
      </w:r>
      <w:del w:id="392" w:author="Dalton Solano dos Reis" w:date="2023-06-24T15:10:00Z">
        <w:r w:rsidR="00920780" w:rsidDel="00DD24A6">
          <w:delText>”</w:delText>
        </w:r>
      </w:del>
      <w:r w:rsidR="00920780">
        <w:t xml:space="preserve">, </w:t>
      </w:r>
      <w:del w:id="393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394" w:author="Dalton Solano dos Reis" w:date="2023-06-24T15:11:00Z">
            <w:rPr/>
          </w:rPrChange>
        </w:rPr>
        <w:t>nota</w:t>
      </w:r>
      <w:del w:id="395" w:author="Dalton Solano dos Reis" w:date="2023-06-24T15:11:00Z">
        <w:r w:rsidR="00920780" w:rsidDel="00DD24A6">
          <w:delText>”</w:delText>
        </w:r>
      </w:del>
      <w:r w:rsidR="00920780">
        <w:t xml:space="preserve">, </w:t>
      </w:r>
      <w:del w:id="396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397" w:author="Dalton Solano dos Reis" w:date="2023-06-24T15:11:00Z">
            <w:rPr/>
          </w:rPrChange>
        </w:rPr>
        <w:t>status</w:t>
      </w:r>
      <w:del w:id="398" w:author="Dalton Solano dos Reis" w:date="2023-06-24T15:11:00Z">
        <w:r w:rsidR="00920780" w:rsidDel="00DD24A6">
          <w:delText>”</w:delText>
        </w:r>
      </w:del>
      <w:r w:rsidR="00920780">
        <w:t xml:space="preserve"> e </w:t>
      </w:r>
      <w:del w:id="399" w:author="Dalton Solano dos Reis" w:date="2023-06-24T15:11:00Z">
        <w:r w:rsidR="00920780" w:rsidDel="00DD24A6">
          <w:delText>“</w:delText>
        </w:r>
      </w:del>
      <w:r w:rsidR="00920780" w:rsidRPr="00DD24A6">
        <w:rPr>
          <w:rStyle w:val="TF-COURIER9"/>
          <w:rPrChange w:id="400" w:author="Dalton Solano dos Reis" w:date="2023-06-24T15:11:00Z">
            <w:rPr/>
          </w:rPrChange>
        </w:rPr>
        <w:t>data modificada</w:t>
      </w:r>
      <w:del w:id="401" w:author="Dalton Solano dos Reis" w:date="2023-06-24T15:11:00Z">
        <w:r w:rsidR="00920780" w:rsidDel="00DD24A6">
          <w:delText>”</w:delText>
        </w:r>
      </w:del>
      <w:r w:rsidR="00E83328">
        <w:t>.</w:t>
      </w:r>
      <w:r w:rsidR="00920780">
        <w:t xml:space="preserve"> </w:t>
      </w:r>
      <w:r w:rsidR="00E83328">
        <w:t>A</w:t>
      </w:r>
      <w:r w:rsidR="00920780">
        <w:t xml:space="preserve"> coluna </w:t>
      </w:r>
      <w:del w:id="402" w:author="Dalton Solano dos Reis" w:date="2023-06-24T15:11:00Z">
        <w:r w:rsidR="00E83328" w:rsidDel="00DD24A6">
          <w:delText>“</w:delText>
        </w:r>
      </w:del>
      <w:r w:rsidR="00920780" w:rsidRPr="00DD24A6">
        <w:rPr>
          <w:rStyle w:val="TF-COURIER9"/>
          <w:rPrChange w:id="403" w:author="Dalton Solano dos Reis" w:date="2023-06-24T15:11:00Z">
            <w:rPr/>
          </w:rPrChange>
        </w:rPr>
        <w:t>tipo</w:t>
      </w:r>
      <w:del w:id="404" w:author="Dalton Solano dos Reis" w:date="2023-06-24T15:11:00Z">
        <w:r w:rsidR="00E83328" w:rsidDel="00DD24A6">
          <w:delText>”</w:delText>
        </w:r>
      </w:del>
      <w:r w:rsidR="00920780">
        <w:t xml:space="preserve"> se refere ao tipo </w:t>
      </w:r>
      <w:del w:id="405" w:author="Dalton Solano dos Reis" w:date="2023-06-24T15:11:00Z">
        <w:r w:rsidR="00E64842" w:rsidDel="00DD24A6">
          <w:delText xml:space="preserve">que esse </w:delText>
        </w:r>
      </w:del>
      <w:ins w:id="406" w:author="Dalton Solano dos Reis" w:date="2023-06-24T15:11:00Z">
        <w:r w:rsidR="00DD24A6">
          <w:t xml:space="preserve">do </w:t>
        </w:r>
      </w:ins>
      <w:r w:rsidR="00E64842">
        <w:t>marcador</w:t>
      </w:r>
      <w:del w:id="407" w:author="Dalton Solano dos Reis" w:date="2023-06-24T15:12:00Z">
        <w:r w:rsidR="00E64842" w:rsidDel="00DD24A6">
          <w:delText xml:space="preserve"> é</w:delText>
        </w:r>
      </w:del>
      <w:r w:rsidR="00E64842">
        <w:t xml:space="preserve">, </w:t>
      </w:r>
      <w:r w:rsidR="00664866">
        <w:t xml:space="preserve">podendo </w:t>
      </w:r>
      <w:r w:rsidR="00E64842">
        <w:t xml:space="preserve">ser um marcador </w:t>
      </w:r>
      <w:r w:rsidR="0039083B">
        <w:t xml:space="preserve">de imagem, </w:t>
      </w:r>
      <w:r w:rsidR="00E569D3">
        <w:t>multiface</w:t>
      </w:r>
      <w:del w:id="408" w:author="Dalton Solano dos Reis" w:date="2023-06-24T15:12:00Z">
        <w:r w:rsidR="00E569D3" w:rsidDel="00DD24A6">
          <w:delText xml:space="preserve"> ou</w:delText>
        </w:r>
      </w:del>
      <w:ins w:id="409" w:author="Dalton Solano dos Reis" w:date="2023-06-24T15:12:00Z">
        <w:r w:rsidR="00DD24A6">
          <w:t>,</w:t>
        </w:r>
      </w:ins>
      <w:r w:rsidR="0039083B">
        <w:t xml:space="preserve"> cilíndrico</w:t>
      </w:r>
      <w:ins w:id="410" w:author="Dalton Solano dos Reis" w:date="2023-06-24T15:12:00Z">
        <w:r w:rsidR="00DD24A6">
          <w:t xml:space="preserve"> ou objeto</w:t>
        </w:r>
      </w:ins>
      <w:r w:rsidR="00E569D3">
        <w:t xml:space="preserve">. A </w:t>
      </w:r>
      <w:r w:rsidR="00084EDB">
        <w:t xml:space="preserve">opção </w:t>
      </w:r>
      <w:r w:rsidR="00E569D3">
        <w:t xml:space="preserve">escolhida para esse trabalho foi </w:t>
      </w:r>
      <w:del w:id="411" w:author="Dalton Solano dos Reis" w:date="2023-06-24T15:12:00Z">
        <w:r w:rsidR="00E569D3" w:rsidDel="00DD24A6">
          <w:delText>“</w:delText>
        </w:r>
      </w:del>
      <w:r w:rsidR="00E569D3" w:rsidRPr="00DD24A6">
        <w:rPr>
          <w:rStyle w:val="TF-COURIER9"/>
          <w:rPrChange w:id="412" w:author="Dalton Solano dos Reis" w:date="2023-06-24T15:12:00Z">
            <w:rPr/>
          </w:rPrChange>
        </w:rPr>
        <w:t>image</w:t>
      </w:r>
      <w:del w:id="413" w:author="Dalton Solano dos Reis" w:date="2023-06-24T15:12:00Z">
        <w:r w:rsidR="00E569D3" w:rsidDel="00DD24A6">
          <w:delText>”</w:delText>
        </w:r>
      </w:del>
      <w:r w:rsidR="009509A7">
        <w:t>,</w:t>
      </w:r>
      <w:r w:rsidR="00E569D3">
        <w:t xml:space="preserve"> </w:t>
      </w:r>
      <w:r w:rsidR="000640F3">
        <w:t>que consiste em uma imagem em 2D, sem levar em consideração outras faces do marcador</w:t>
      </w:r>
      <w:r w:rsidR="001B4420">
        <w:t>.</w:t>
      </w:r>
      <w:r w:rsidR="009738E1">
        <w:t xml:space="preserve"> A coluna </w:t>
      </w:r>
      <w:del w:id="414" w:author="Dalton Solano dos Reis" w:date="2023-06-24T15:12:00Z">
        <w:r w:rsidR="009738E1" w:rsidDel="00DD24A6">
          <w:delText>“</w:delText>
        </w:r>
      </w:del>
      <w:r w:rsidR="009738E1" w:rsidRPr="00DD24A6">
        <w:rPr>
          <w:rStyle w:val="TF-COURIER9"/>
          <w:rPrChange w:id="415" w:author="Dalton Solano dos Reis" w:date="2023-06-24T15:12:00Z">
            <w:rPr/>
          </w:rPrChange>
        </w:rPr>
        <w:t>nota</w:t>
      </w:r>
      <w:del w:id="416" w:author="Dalton Solano dos Reis" w:date="2023-06-24T15:12:00Z">
        <w:r w:rsidR="009738E1" w:rsidDel="00DD24A6">
          <w:delText>”</w:delText>
        </w:r>
      </w:del>
      <w:r w:rsidR="009738E1">
        <w:t xml:space="preserve"> se refere ao quão bom o marcador é para ser bem reconhecido pelo aplicativo</w:t>
      </w:r>
      <w:ins w:id="417" w:author="Dalton Solano dos Reis" w:date="2023-06-24T15:13:00Z">
        <w:r w:rsidR="00DD24A6">
          <w:t xml:space="preserve"> </w:t>
        </w:r>
      </w:ins>
      <w:del w:id="418" w:author="Dalton Solano dos Reis" w:date="2023-06-24T15:13:00Z">
        <w:r w:rsidR="009738E1" w:rsidDel="00DD24A6">
          <w:delText>, com um</w:delText>
        </w:r>
        <w:r w:rsidR="006F310D" w:rsidDel="00DD24A6">
          <w:delText xml:space="preserve"> </w:delText>
        </w:r>
      </w:del>
      <w:ins w:id="419" w:author="Dalton Solano dos Reis" w:date="2023-06-24T15:13:00Z">
        <w:r w:rsidR="00DD24A6">
          <w:t>(</w:t>
        </w:r>
      </w:ins>
      <w:r w:rsidR="006F310D">
        <w:t xml:space="preserve">marcador </w:t>
      </w:r>
      <w:del w:id="420" w:author="Dalton Solano dos Reis" w:date="2023-06-24T15:13:00Z">
        <w:r w:rsidR="009738E1" w:rsidDel="00DD24A6">
          <w:delText xml:space="preserve">de </w:delText>
        </w:r>
      </w:del>
      <w:ins w:id="421" w:author="Dalton Solano dos Reis" w:date="2023-06-24T15:13:00Z">
        <w:r w:rsidR="00DD24A6">
          <w:t xml:space="preserve">com </w:t>
        </w:r>
      </w:ins>
      <w:r w:rsidR="009738E1">
        <w:t xml:space="preserve">5 estrelas </w:t>
      </w:r>
      <w:del w:id="422" w:author="Dalton Solano dos Reis" w:date="2023-06-24T15:13:00Z">
        <w:r w:rsidR="006F310D" w:rsidDel="00DD24A6">
          <w:delText xml:space="preserve">sendo </w:delText>
        </w:r>
      </w:del>
      <w:ins w:id="423" w:author="Dalton Solano dos Reis" w:date="2023-06-24T15:13:00Z">
        <w:r w:rsidR="00DD24A6">
          <w:t xml:space="preserve">são </w:t>
        </w:r>
      </w:ins>
      <w:r w:rsidR="006F310D">
        <w:t>facilmente reconhecido</w:t>
      </w:r>
      <w:ins w:id="424" w:author="Dalton Solano dos Reis" w:date="2023-06-24T15:13:00Z">
        <w:r w:rsidR="00DD24A6">
          <w:t>)</w:t>
        </w:r>
      </w:ins>
      <w:r w:rsidR="004B6CC0">
        <w:t>.</w:t>
      </w:r>
      <w:r w:rsidR="004C404F">
        <w:t xml:space="preserve"> </w:t>
      </w:r>
      <w:r w:rsidR="004B6CC0">
        <w:t>O</w:t>
      </w:r>
      <w:r w:rsidR="00F52D4C">
        <w:t xml:space="preserve"> Vuforia dá algumas dicas de como deixar o seu marcador mais reconhecível, por exemplo</w:t>
      </w:r>
      <w:r w:rsidR="004B6CC0">
        <w:t>,</w:t>
      </w:r>
      <w:r w:rsidR="00632B35">
        <w:t xml:space="preserve"> </w:t>
      </w:r>
      <w:r w:rsidR="004B6CC0">
        <w:t>e</w:t>
      </w:r>
      <w:r w:rsidR="00632B35">
        <w:t>scolh</w:t>
      </w:r>
      <w:r w:rsidR="004B6CC0">
        <w:t>er</w:t>
      </w:r>
      <w:r w:rsidR="00632B35">
        <w:t xml:space="preserve"> imagens que apresentem alto contraste e tenham características distintas</w:t>
      </w:r>
      <w:r w:rsidR="004B6CC0">
        <w:t>, d</w:t>
      </w:r>
      <w:r w:rsidR="00632B35">
        <w:t>iferenças claras de cor ou padrão</w:t>
      </w:r>
      <w:r w:rsidR="004C404F">
        <w:t xml:space="preserve">, </w:t>
      </w:r>
      <w:r w:rsidR="00B73053">
        <w:t>a</w:t>
      </w:r>
      <w:r w:rsidR="00632B35">
        <w:t>lvos com detalhes complexos</w:t>
      </w:r>
      <w:r w:rsidR="00B764F1">
        <w:t xml:space="preserve"> e </w:t>
      </w:r>
      <w:r w:rsidR="00632B35">
        <w:t>imagens com formas únicas</w:t>
      </w:r>
      <w:r w:rsidR="009F5054">
        <w:t>. A</w:t>
      </w:r>
      <w:r w:rsidR="00632B35">
        <w:t xml:space="preserve"> iluminação adequada é crucial para</w:t>
      </w:r>
      <w:r w:rsidR="002D6125">
        <w:t xml:space="preserve"> o reconhecimento correto</w:t>
      </w:r>
      <w:r w:rsidR="00632B35">
        <w:t xml:space="preserve">, </w:t>
      </w:r>
      <w:ins w:id="425" w:author="Dalton Solano dos Reis" w:date="2023-06-24T15:14:00Z">
        <w:r w:rsidR="00DD24A6">
          <w:t xml:space="preserve">onde </w:t>
        </w:r>
      </w:ins>
      <w:r w:rsidR="00632B35">
        <w:t>condições extremas de iluminação ou sombras po</w:t>
      </w:r>
      <w:r w:rsidR="0097446A">
        <w:t>dem</w:t>
      </w:r>
      <w:r w:rsidR="00632B35">
        <w:t xml:space="preserve"> prejudicar o rastreamento</w:t>
      </w:r>
      <w:r w:rsidR="00F84502">
        <w:t>.</w:t>
      </w:r>
      <w:r w:rsidR="00E654E2">
        <w:t xml:space="preserve"> </w:t>
      </w:r>
      <w:r w:rsidR="002B5381">
        <w:t xml:space="preserve">Algumas dicas de como criar um marcador </w:t>
      </w:r>
      <w:r w:rsidR="00D4304C">
        <w:t xml:space="preserve">com uma boa nota podem ser vistas </w:t>
      </w:r>
      <w:ins w:id="426" w:author="Dalton Solano dos Reis" w:date="2023-06-24T15:14:00Z">
        <w:r w:rsidR="00DD24A6">
          <w:t>no Apêndice B.</w:t>
        </w:r>
      </w:ins>
      <w:del w:id="427" w:author="Dalton Solano dos Reis" w:date="2023-06-24T15:14:00Z">
        <w:r w:rsidR="00D4304C" w:rsidDel="00DD24A6">
          <w:delText xml:space="preserve">na </w:delText>
        </w:r>
        <w:r w:rsidR="005A0BEE" w:rsidDel="00DD24A6">
          <w:fldChar w:fldCharType="begin"/>
        </w:r>
        <w:r w:rsidR="005A0BEE" w:rsidDel="00DD24A6">
          <w:delInstrText xml:space="preserve"> REF _Ref138417850 \h </w:delInstrText>
        </w:r>
        <w:r w:rsidR="005A0BEE" w:rsidDel="00DD24A6">
          <w:fldChar w:fldCharType="separate"/>
        </w:r>
        <w:r w:rsidR="005A0BEE" w:rsidDel="00DD24A6">
          <w:delText xml:space="preserve">Figura </w:delText>
        </w:r>
        <w:r w:rsidR="005A0BEE" w:rsidDel="00DD24A6">
          <w:rPr>
            <w:noProof/>
          </w:rPr>
          <w:delText>1</w:delText>
        </w:r>
        <w:r w:rsidR="005A0BEE" w:rsidDel="00DD24A6">
          <w:fldChar w:fldCharType="end"/>
        </w:r>
        <w:r w:rsidR="005A0BEE" w:rsidDel="00DD24A6">
          <w:delText>5</w:delText>
        </w:r>
        <w:r w:rsidR="00D4304C" w:rsidDel="00DD24A6">
          <w:delText>.</w:delText>
        </w:r>
      </w:del>
    </w:p>
    <w:p w14:paraId="6B7F3ACB" w14:textId="6144E78E" w:rsidR="00C5775B" w:rsidRDefault="00C5775B" w:rsidP="00C5775B">
      <w:pPr>
        <w:pStyle w:val="TF-LEGENDA"/>
      </w:pPr>
      <w:bookmarkStart w:id="428" w:name="_Ref138417850"/>
      <w:commentRangeStart w:id="429"/>
      <w:r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428"/>
      <w:r w:rsidR="00DF6007">
        <w:rPr>
          <w:noProof/>
        </w:rPr>
        <w:t>5</w:t>
      </w:r>
      <w:r>
        <w:t xml:space="preserve"> - Página </w:t>
      </w:r>
      <w:commentRangeEnd w:id="429"/>
      <w:r w:rsidR="00DD24A6">
        <w:rPr>
          <w:rStyle w:val="Refdecomentrio"/>
        </w:rPr>
        <w:commentReference w:id="429"/>
      </w:r>
      <w:r>
        <w:t>do Vuforia com dicas de melhores marcadores</w:t>
      </w:r>
    </w:p>
    <w:p w14:paraId="5F072762" w14:textId="091541B9" w:rsidR="00E654E2" w:rsidRDefault="00E654E2" w:rsidP="00E654E2">
      <w:pPr>
        <w:pStyle w:val="TF-FIGURA"/>
      </w:pPr>
      <w:r w:rsidRPr="00E654E2">
        <w:rPr>
          <w:noProof/>
        </w:rPr>
        <w:drawing>
          <wp:inline distT="0" distB="0" distL="0" distR="0" wp14:anchorId="0F8714A0" wp14:editId="6CA49915">
            <wp:extent cx="4943990" cy="3641698"/>
            <wp:effectExtent l="19050" t="19050" r="9525" b="16510"/>
            <wp:docPr id="1364853580" name="Picture 13648535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3580" name="Picture 1" descr="A screenshot of a comput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7512" cy="3659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EC2A" w14:textId="1F3B66D8" w:rsidR="00B93CAC" w:rsidRDefault="00E654E2" w:rsidP="003F26EC">
      <w:pPr>
        <w:pStyle w:val="TF-FONTE"/>
      </w:pPr>
      <w:r>
        <w:t xml:space="preserve">Fonte: </w:t>
      </w:r>
      <w:r w:rsidR="00C5775B">
        <w:t>Vuforia</w:t>
      </w:r>
      <w:r w:rsidR="00423677">
        <w:t>.</w:t>
      </w:r>
    </w:p>
    <w:p w14:paraId="50E6B01D" w14:textId="27DD4898" w:rsidR="003F26EC" w:rsidRPr="005462E6" w:rsidRDefault="003F26EC" w:rsidP="005462E6">
      <w:pPr>
        <w:pStyle w:val="TF-TEXTO"/>
      </w:pPr>
      <w:r w:rsidRPr="005462E6">
        <w:t xml:space="preserve">O primeiro cenário a ser desenvolvido foi o </w:t>
      </w:r>
      <w:ins w:id="430" w:author="Dalton Solano dos Reis" w:date="2023-06-24T15:18:00Z">
        <w:r w:rsidR="004E557E" w:rsidRPr="008E48FA">
          <w:rPr>
            <w:rStyle w:val="TF-COURIER9"/>
          </w:rPr>
          <w:t>Placa Mãe</w:t>
        </w:r>
      </w:ins>
      <w:del w:id="431" w:author="Dalton Solano dos Reis" w:date="2023-06-24T15:18:00Z">
        <w:r w:rsidRPr="005462E6" w:rsidDel="004E557E">
          <w:delText>da placa mãe</w:delText>
        </w:r>
      </w:del>
      <w:r w:rsidR="008E2FAF">
        <w:t xml:space="preserve">. Durante </w:t>
      </w:r>
      <w:r w:rsidR="00AE28F3" w:rsidRPr="005462E6">
        <w:t xml:space="preserve">o </w:t>
      </w:r>
      <w:ins w:id="432" w:author="Dalton Solano dos Reis" w:date="2023-06-24T15:18:00Z">
        <w:r w:rsidR="004E557E">
          <w:t xml:space="preserve">seu </w:t>
        </w:r>
      </w:ins>
      <w:r w:rsidR="00AE28F3" w:rsidRPr="005462E6">
        <w:t>desenvolvimento foi visto</w:t>
      </w:r>
      <w:r w:rsidR="000838D3" w:rsidRPr="005462E6">
        <w:t xml:space="preserve"> que tendo somente a placa como marcador fazia com que a detecção </w:t>
      </w:r>
      <w:r w:rsidR="00DA2A36" w:rsidRPr="005462E6">
        <w:t>do objeto não ocorresse em diversas ocasiões</w:t>
      </w:r>
      <w:r w:rsidR="008B7298" w:rsidRPr="005462E6">
        <w:t xml:space="preserve">. Para isso, </w:t>
      </w:r>
      <w:r w:rsidR="0083476E" w:rsidRPr="005462E6">
        <w:t>foi testada a adição da imagem de pedregulhos</w:t>
      </w:r>
      <w:ins w:id="433" w:author="Dalton Solano dos Reis" w:date="2023-06-24T15:19:00Z">
        <w:r w:rsidR="004E557E">
          <w:t xml:space="preserve"> </w:t>
        </w:r>
      </w:ins>
      <w:del w:id="434" w:author="Dalton Solano dos Reis" w:date="2023-06-24T15:19:00Z">
        <w:r w:rsidR="00374C5D" w:rsidDel="004E557E">
          <w:delText>,</w:delText>
        </w:r>
        <w:r w:rsidR="0083476E" w:rsidRPr="005462E6" w:rsidDel="004E557E">
          <w:delText xml:space="preserve"> presente na Figura 1</w:delText>
        </w:r>
        <w:r w:rsidR="00DF6007" w:rsidDel="004E557E">
          <w:delText>5</w:delText>
        </w:r>
        <w:r w:rsidR="00374C5D" w:rsidDel="004E557E">
          <w:delText>,</w:delText>
        </w:r>
        <w:r w:rsidR="008A68D4" w:rsidRPr="005462E6" w:rsidDel="004E557E">
          <w:delText xml:space="preserve"> no marcador</w:delText>
        </w:r>
        <w:r w:rsidR="00811565" w:rsidRPr="005462E6" w:rsidDel="004E557E">
          <w:delText>,</w:delText>
        </w:r>
      </w:del>
      <w:ins w:id="435" w:author="Dalton Solano dos Reis" w:date="2023-06-24T15:19:00Z">
        <w:r w:rsidR="004E557E">
          <w:t>(Apêndice B).</w:t>
        </w:r>
      </w:ins>
      <w:r w:rsidR="00811565" w:rsidRPr="005462E6">
        <w:t xml:space="preserve"> </w:t>
      </w:r>
      <w:del w:id="436" w:author="Dalton Solano dos Reis" w:date="2023-06-24T15:19:00Z">
        <w:r w:rsidR="00811565" w:rsidRPr="005462E6" w:rsidDel="004E557E">
          <w:delText xml:space="preserve">a </w:delText>
        </w:r>
      </w:del>
      <w:ins w:id="437" w:author="Dalton Solano dos Reis" w:date="2023-06-24T15:19:00Z">
        <w:r w:rsidR="004E557E">
          <w:t>A</w:t>
        </w:r>
        <w:r w:rsidR="004E557E" w:rsidRPr="005462E6">
          <w:t xml:space="preserve"> </w:t>
        </w:r>
      </w:ins>
      <w:r w:rsidR="00811565" w:rsidRPr="005462E6">
        <w:t xml:space="preserve">adição dessa imagem aumentou a nota do marcador no Vuforia e fez com que o objeto fosse </w:t>
      </w:r>
      <w:r w:rsidR="008D1377" w:rsidRPr="005462E6">
        <w:t>facilmente reconhecido na aplicação</w:t>
      </w:r>
      <w:r w:rsidR="004B79A5" w:rsidRPr="005462E6">
        <w:t>.</w:t>
      </w:r>
      <w:r w:rsidR="002F522E" w:rsidRPr="005462E6">
        <w:t xml:space="preserve"> </w:t>
      </w:r>
      <w:r w:rsidR="00A946A2" w:rsidRPr="005462E6">
        <w:t xml:space="preserve">Após isso foi testado colocar </w:t>
      </w:r>
      <w:r w:rsidR="00E33A4E" w:rsidRPr="005462E6">
        <w:t>um</w:t>
      </w:r>
      <w:r w:rsidR="00C36C31" w:rsidRPr="005462E6">
        <w:t xml:space="preserve"> pedaço de papel que </w:t>
      </w:r>
      <w:r w:rsidR="00030007" w:rsidRPr="005462E6">
        <w:t>contêm</w:t>
      </w:r>
      <w:r w:rsidR="00C36C31" w:rsidRPr="005462E6">
        <w:t xml:space="preserve"> informações sobre </w:t>
      </w:r>
      <w:r w:rsidR="00E22CDF" w:rsidRPr="005462E6">
        <w:t xml:space="preserve">a peça e um QR Code que leva para </w:t>
      </w:r>
      <w:del w:id="438" w:author="Dalton Solano dos Reis" w:date="2023-06-24T15:20:00Z">
        <w:r w:rsidR="00E22CDF" w:rsidRPr="005462E6" w:rsidDel="004E557E">
          <w:delText xml:space="preserve">a </w:delText>
        </w:r>
      </w:del>
      <w:ins w:id="439" w:author="Dalton Solano dos Reis" w:date="2023-06-24T15:20:00Z">
        <w:r w:rsidR="004E557E">
          <w:t>uma</w:t>
        </w:r>
        <w:r w:rsidR="004E557E" w:rsidRPr="005462E6">
          <w:t xml:space="preserve"> </w:t>
        </w:r>
      </w:ins>
      <w:r w:rsidR="00E22CDF" w:rsidRPr="005462E6">
        <w:t xml:space="preserve">página </w:t>
      </w:r>
      <w:del w:id="440" w:author="Dalton Solano dos Reis" w:date="2023-06-24T15:20:00Z">
        <w:r w:rsidR="00E22CDF" w:rsidRPr="005462E6" w:rsidDel="004E557E">
          <w:delText>do GitHub do TCC</w:delText>
        </w:r>
      </w:del>
      <w:ins w:id="441" w:author="Dalton Solano dos Reis" w:date="2023-06-24T15:20:00Z">
        <w:r w:rsidR="004E557E">
          <w:t>com mais informações desse cenário</w:t>
        </w:r>
      </w:ins>
      <w:del w:id="442" w:author="Dalton Solano dos Reis" w:date="2023-06-24T15:21:00Z">
        <w:r w:rsidR="00E22CDF" w:rsidRPr="005462E6" w:rsidDel="004E557E">
          <w:delText>, a</w:delText>
        </w:r>
      </w:del>
      <w:ins w:id="443" w:author="Dalton Solano dos Reis" w:date="2023-06-24T15:21:00Z">
        <w:r w:rsidR="004E557E">
          <w:t>. A</w:t>
        </w:r>
      </w:ins>
      <w:r w:rsidR="00E22CDF" w:rsidRPr="005462E6">
        <w:t xml:space="preserve"> mudança </w:t>
      </w:r>
      <w:r w:rsidR="00030007" w:rsidRPr="005462E6">
        <w:t xml:space="preserve">da imagem </w:t>
      </w:r>
      <w:del w:id="444" w:author="Dalton Solano dos Reis" w:date="2023-06-24T15:21:00Z">
        <w:r w:rsidR="00030007" w:rsidRPr="005462E6" w:rsidDel="004E557E">
          <w:delText>das pedras</w:delText>
        </w:r>
      </w:del>
      <w:ins w:id="445" w:author="Dalton Solano dos Reis" w:date="2023-06-24T15:21:00Z">
        <w:r w:rsidR="004E557E">
          <w:t xml:space="preserve">dos </w:t>
        </w:r>
        <w:r w:rsidR="004E557E" w:rsidRPr="005462E6">
          <w:t>pedregulhos</w:t>
        </w:r>
      </w:ins>
      <w:r w:rsidR="00030007" w:rsidRPr="005462E6">
        <w:t xml:space="preserve"> para esse pedaço de papel não causou uma perda notável na capacidade de detecção do marcador.</w:t>
      </w:r>
    </w:p>
    <w:p w14:paraId="25C90F62" w14:textId="5C317EF4" w:rsidR="00F53562" w:rsidRDefault="005E4C04" w:rsidP="00F53562">
      <w:pPr>
        <w:pStyle w:val="TF-TEXTO"/>
      </w:pPr>
      <w:r w:rsidRPr="005E4C04">
        <w:t>Materiais refletivos podem também interferir no rastreamento, causando reflexos indesejados ou distorções</w:t>
      </w:r>
      <w:r w:rsidR="008D1377">
        <w:t>.</w:t>
      </w:r>
      <w:r w:rsidRPr="005E4C04">
        <w:t xml:space="preserve"> </w:t>
      </w:r>
      <w:r w:rsidR="008D1377">
        <w:t>Pa</w:t>
      </w:r>
      <w:r w:rsidRPr="005E4C04">
        <w:t>ra melhorar a detecção, os dois cenários foram colocados em cima de uma</w:t>
      </w:r>
      <w:r w:rsidR="00F53562">
        <w:t xml:space="preserve"> chapa de</w:t>
      </w:r>
      <w:r w:rsidRPr="005E4C04">
        <w:t xml:space="preserve"> madeira </w:t>
      </w:r>
      <w:del w:id="446" w:author="Dalton Solano dos Reis" w:date="2023-06-24T15:22:00Z">
        <w:r w:rsidRPr="005E4C04" w:rsidDel="004E557E">
          <w:delText xml:space="preserve">e então essa madeira foi </w:delText>
        </w:r>
      </w:del>
      <w:r w:rsidRPr="005E4C04">
        <w:t xml:space="preserve">pintada </w:t>
      </w:r>
      <w:ins w:id="447" w:author="Dalton Solano dos Reis" w:date="2023-06-24T15:22:00Z">
        <w:r w:rsidR="004E557E">
          <w:t xml:space="preserve">com a cor </w:t>
        </w:r>
      </w:ins>
      <w:r w:rsidRPr="005E4C04">
        <w:t>de pret</w:t>
      </w:r>
      <w:ins w:id="448" w:author="Dalton Solano dos Reis" w:date="2023-06-24T15:22:00Z">
        <w:r w:rsidR="004E557E">
          <w:t>a</w:t>
        </w:r>
      </w:ins>
      <w:del w:id="449" w:author="Dalton Solano dos Reis" w:date="2023-06-24T15:22:00Z">
        <w:r w:rsidRPr="005E4C04" w:rsidDel="004E557E">
          <w:delText>o</w:delText>
        </w:r>
      </w:del>
      <w:ins w:id="450" w:author="Dalton Solano dos Reis" w:date="2023-06-24T15:23:00Z">
        <w:r w:rsidR="004E557E">
          <w:t xml:space="preserve"> </w:t>
        </w:r>
      </w:ins>
      <w:del w:id="451" w:author="Dalton Solano dos Reis" w:date="2023-06-24T15:23:00Z">
        <w:r w:rsidRPr="005E4C04" w:rsidDel="004E557E">
          <w:delText xml:space="preserve">, </w:delText>
        </w:r>
      </w:del>
      <w:ins w:id="452" w:author="Dalton Solano dos Reis" w:date="2023-06-24T15:23:00Z">
        <w:r w:rsidR="004E557E">
          <w:t>(</w:t>
        </w:r>
      </w:ins>
      <w:r w:rsidRPr="005E4C04">
        <w:t>por ser a cor que menos reflete</w:t>
      </w:r>
      <w:ins w:id="453" w:author="Dalton Solano dos Reis" w:date="2023-06-24T15:23:00Z">
        <w:r w:rsidR="004E557E">
          <w:t>)</w:t>
        </w:r>
      </w:ins>
      <w:r w:rsidR="00F53562">
        <w:t>.</w:t>
      </w:r>
      <w:del w:id="454" w:author="Dalton Solano dos Reis" w:date="2023-06-24T15:23:00Z">
        <w:r w:rsidR="00F53562" w:rsidDel="004E557E">
          <w:delText xml:space="preserve"> A </w:delText>
        </w:r>
        <w:r w:rsidR="00C71B06" w:rsidDel="004E557E">
          <w:fldChar w:fldCharType="begin"/>
        </w:r>
        <w:r w:rsidR="00C71B06" w:rsidDel="004E557E">
          <w:delInstrText xml:space="preserve"> REF _Ref138017582 \h </w:delInstrText>
        </w:r>
        <w:r w:rsidR="00C71B06" w:rsidDel="004E557E">
          <w:fldChar w:fldCharType="separate"/>
        </w:r>
        <w:r w:rsidR="007764B6" w:rsidDel="004E557E">
          <w:delText xml:space="preserve">Figura </w:delText>
        </w:r>
        <w:r w:rsidR="007764B6" w:rsidDel="004E557E">
          <w:rPr>
            <w:noProof/>
          </w:rPr>
          <w:delText>1</w:delText>
        </w:r>
        <w:r w:rsidR="00C71B06" w:rsidDel="004E557E">
          <w:fldChar w:fldCharType="end"/>
        </w:r>
        <w:r w:rsidR="00DF6007" w:rsidDel="004E557E">
          <w:delText>6</w:delText>
        </w:r>
        <w:r w:rsidR="00C71B06" w:rsidDel="004E557E">
          <w:delText xml:space="preserve"> </w:delText>
        </w:r>
        <w:r w:rsidR="00F53562" w:rsidDel="004E557E">
          <w:delText xml:space="preserve">mostra </w:delText>
        </w:r>
        <w:r w:rsidR="00C71B06" w:rsidDel="004E557E">
          <w:delText>a madeira em sua cor original e como ela ficou após pintada.</w:delText>
        </w:r>
      </w:del>
    </w:p>
    <w:p w14:paraId="484AD993" w14:textId="5CA443A6" w:rsidR="00F53562" w:rsidDel="004E557E" w:rsidRDefault="00F53562" w:rsidP="00F53562">
      <w:pPr>
        <w:pStyle w:val="Legenda"/>
        <w:jc w:val="center"/>
        <w:rPr>
          <w:del w:id="455" w:author="Dalton Solano dos Reis" w:date="2023-06-24T15:24:00Z"/>
        </w:rPr>
      </w:pPr>
      <w:bookmarkStart w:id="456" w:name="_Ref138017582"/>
      <w:commentRangeStart w:id="457"/>
      <w:del w:id="458" w:author="Dalton Solano dos Reis" w:date="2023-06-24T15:24:00Z">
        <w:r w:rsidDel="004E557E">
          <w:delText xml:space="preserve">Figura </w:delText>
        </w:r>
        <w:r w:rsidR="00F95B17" w:rsidDel="004E557E">
          <w:rPr>
            <w:b w:val="0"/>
            <w:bCs w:val="0"/>
          </w:rPr>
          <w:fldChar w:fldCharType="begin"/>
        </w:r>
        <w:r w:rsidR="00F95B17" w:rsidDel="004E557E">
          <w:delInstrText xml:space="preserve"> SEQ Figura \* ARABIC </w:delInstrText>
        </w:r>
        <w:r w:rsidR="00F95B17" w:rsidDel="004E557E">
          <w:rPr>
            <w:b w:val="0"/>
            <w:bCs w:val="0"/>
          </w:rPr>
          <w:fldChar w:fldCharType="separate"/>
        </w:r>
        <w:r w:rsidR="007764B6" w:rsidDel="004E557E">
          <w:rPr>
            <w:noProof/>
          </w:rPr>
          <w:delText>1</w:delText>
        </w:r>
        <w:r w:rsidR="00F95B17" w:rsidDel="004E557E">
          <w:rPr>
            <w:b w:val="0"/>
            <w:bCs w:val="0"/>
            <w:noProof/>
          </w:rPr>
          <w:fldChar w:fldCharType="end"/>
        </w:r>
        <w:bookmarkEnd w:id="456"/>
        <w:r w:rsidR="00DF6007" w:rsidDel="004E557E">
          <w:rPr>
            <w:noProof/>
          </w:rPr>
          <w:delText>6</w:delText>
        </w:r>
        <w:r w:rsidDel="004E557E">
          <w:delText xml:space="preserve"> - Antes </w:delText>
        </w:r>
        <w:commentRangeEnd w:id="457"/>
        <w:r w:rsidR="004E557E" w:rsidDel="004E557E">
          <w:rPr>
            <w:rStyle w:val="Refdecomentrio"/>
            <w:b w:val="0"/>
            <w:bCs w:val="0"/>
          </w:rPr>
          <w:commentReference w:id="457"/>
        </w:r>
        <w:r w:rsidDel="004E557E">
          <w:delText>e depois da chapa de madeira</w:delText>
        </w:r>
      </w:del>
    </w:p>
    <w:p w14:paraId="5B77A3D1" w14:textId="044150F1" w:rsidR="005E4C04" w:rsidDel="004E557E" w:rsidRDefault="005E4C04" w:rsidP="005E4C04">
      <w:pPr>
        <w:pStyle w:val="TF-FIGURA"/>
        <w:rPr>
          <w:del w:id="459" w:author="Dalton Solano dos Reis" w:date="2023-06-24T15:24:00Z"/>
        </w:rPr>
      </w:pPr>
      <w:del w:id="460" w:author="Dalton Solano dos Reis" w:date="2023-06-24T15:24:00Z">
        <w:r w:rsidDel="004E557E">
          <w:rPr>
            <w:noProof/>
          </w:rPr>
          <w:drawing>
            <wp:inline distT="0" distB="0" distL="0" distR="0" wp14:anchorId="05874DDC" wp14:editId="29AA6F87">
              <wp:extent cx="4190338" cy="3437278"/>
              <wp:effectExtent l="19050" t="19050" r="20320" b="10795"/>
              <wp:docPr id="542731855" name="Picture 542731855" descr="A picture containing text, handwriting, paper, in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42731855" name="Picture 2" descr="A picture containing text, handwriting, paper, indoor&#10;&#10;Description automatically generated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b="7897"/>
                      <a:stretch/>
                    </pic:blipFill>
                    <pic:spPr bwMode="auto">
                      <a:xfrm>
                        <a:off x="0" y="0"/>
                        <a:ext cx="4192466" cy="3439024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CE00D95" w14:textId="64E0D7AD" w:rsidR="005E4C04" w:rsidDel="004E557E" w:rsidRDefault="005E4C04" w:rsidP="00F53562">
      <w:pPr>
        <w:pStyle w:val="TF-FONTE"/>
        <w:rPr>
          <w:del w:id="461" w:author="Dalton Solano dos Reis" w:date="2023-06-24T15:24:00Z"/>
        </w:rPr>
      </w:pPr>
      <w:del w:id="462" w:author="Dalton Solano dos Reis" w:date="2023-06-24T15:24:00Z">
        <w:r w:rsidDel="004E557E">
          <w:delText xml:space="preserve">Fonte: </w:delText>
        </w:r>
        <w:r w:rsidR="00065F68" w:rsidDel="004E557E">
          <w:delText>e</w:delText>
        </w:r>
        <w:r w:rsidR="00F53562" w:rsidDel="004E557E">
          <w:delText>laborado pelo autor</w:delText>
        </w:r>
        <w:r w:rsidR="00423677" w:rsidDel="004E557E">
          <w:delText>.</w:delText>
        </w:r>
      </w:del>
    </w:p>
    <w:p w14:paraId="756771F2" w14:textId="364E9B08" w:rsidR="007701B5" w:rsidRPr="00D264E2" w:rsidRDefault="00CE065E" w:rsidP="00D264E2">
      <w:pPr>
        <w:pStyle w:val="TF-TEXTO"/>
      </w:pPr>
      <w:r w:rsidRPr="00CE065E">
        <w:t xml:space="preserve">No cenário da </w:t>
      </w:r>
      <w:ins w:id="463" w:author="Dalton Solano dos Reis" w:date="2023-06-24T15:25:00Z">
        <w:r w:rsidR="004E557E" w:rsidRPr="008E48FA">
          <w:rPr>
            <w:rStyle w:val="TF-COURIER9"/>
          </w:rPr>
          <w:t>Placa Mãe</w:t>
        </w:r>
      </w:ins>
      <w:del w:id="464" w:author="Dalton Solano dos Reis" w:date="2023-06-24T15:25:00Z">
        <w:r w:rsidRPr="00CE065E" w:rsidDel="004E557E">
          <w:delText>placa mãe,</w:delText>
        </w:r>
      </w:del>
      <w:r w:rsidRPr="00CE065E">
        <w:t xml:space="preserve"> foi implementado um contador para evitar que o usuário acione os botões virtuais antes do momento ideal. O contador é inicializado com o valor -1, que impede que qualquer um dos botões seja acionado. Quando a moldura do botão do processador é exibida, o contador é atribuído com o valor 1, representando a ordem do primeiro botão. Em seguida, os botões da memória RAM e expansão ISA recebem os valores 2 e 3, respectivamente. Após soltar o botão de expansão ISA, o valor 0 é atribuído ao contador, indicando que todos os botões estão habilitados e o usuário pode escolher livremente qual texto gostaria de ver.</w:t>
      </w:r>
      <w:r w:rsidR="00AE02B6">
        <w:t xml:space="preserve"> Um exemplo de código </w:t>
      </w:r>
      <w:r w:rsidR="00226A49">
        <w:t xml:space="preserve">que faz o uso desse contador pode ser visto na </w:t>
      </w:r>
      <w:r w:rsidR="00226A49">
        <w:fldChar w:fldCharType="begin"/>
      </w:r>
      <w:r w:rsidR="00226A49">
        <w:instrText xml:space="preserve"> REF _Ref138147937 \h </w:instrText>
      </w:r>
      <w:r w:rsidR="00226A49">
        <w:fldChar w:fldCharType="separate"/>
      </w:r>
      <w:r w:rsidR="007764B6">
        <w:t xml:space="preserve">Figura </w:t>
      </w:r>
      <w:r w:rsidR="007764B6">
        <w:rPr>
          <w:noProof/>
        </w:rPr>
        <w:t>1</w:t>
      </w:r>
      <w:r w:rsidR="00226A49">
        <w:fldChar w:fldCharType="end"/>
      </w:r>
      <w:r w:rsidR="00DF6007">
        <w:t>7</w:t>
      </w:r>
      <w:r w:rsidR="00226A49">
        <w:t>.</w:t>
      </w:r>
    </w:p>
    <w:p w14:paraId="1FBACC51" w14:textId="00C8E24A" w:rsidR="00152C86" w:rsidRDefault="00152C86" w:rsidP="00152C86">
      <w:pPr>
        <w:pStyle w:val="TF-LEGENDA"/>
      </w:pPr>
      <w:bookmarkStart w:id="465" w:name="_Ref138147937"/>
      <w:r>
        <w:t xml:space="preserve">Figura </w:t>
      </w:r>
      <w:fldSimple w:instr=" SEQ Figura \* ARABIC ">
        <w:r w:rsidR="007764B6">
          <w:rPr>
            <w:noProof/>
          </w:rPr>
          <w:t>1</w:t>
        </w:r>
      </w:fldSimple>
      <w:bookmarkEnd w:id="465"/>
      <w:r w:rsidR="00DF6007">
        <w:rPr>
          <w:noProof/>
        </w:rPr>
        <w:t>7</w:t>
      </w:r>
      <w:r>
        <w:t xml:space="preserve"> - Código mostrando o contador</w:t>
      </w:r>
    </w:p>
    <w:p w14:paraId="7C7B9E97" w14:textId="77777777" w:rsidR="00A61260" w:rsidRDefault="00A61260" w:rsidP="00A61260">
      <w:pPr>
        <w:pStyle w:val="TF-FIGURA"/>
      </w:pPr>
      <w:r w:rsidRPr="00A61260">
        <w:rPr>
          <w:noProof/>
        </w:rPr>
        <w:drawing>
          <wp:inline distT="0" distB="0" distL="0" distR="0" wp14:anchorId="673FCFE8" wp14:editId="1F55F0F1">
            <wp:extent cx="5085080" cy="2494798"/>
            <wp:effectExtent l="19050" t="19050" r="20320" b="20320"/>
            <wp:docPr id="2022726186" name="Picture 202272618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6186" name="Picture 1" descr="A screenshot of a computer pro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0179" cy="2536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60F5F" w14:textId="456A9657" w:rsidR="00152C86" w:rsidRDefault="00152C86" w:rsidP="00152C86">
      <w:pPr>
        <w:pStyle w:val="TF-FONTE"/>
      </w:pPr>
      <w:r>
        <w:t xml:space="preserve">Fonte: </w:t>
      </w:r>
      <w:r w:rsidR="00065F68">
        <w:t>e</w:t>
      </w:r>
      <w:r>
        <w:t>laborado pelo autor.</w:t>
      </w:r>
    </w:p>
    <w:p w14:paraId="53243C1C" w14:textId="25A2A0DF" w:rsidR="00F255FC" w:rsidRDefault="00F255FC" w:rsidP="004E557E">
      <w:pPr>
        <w:pStyle w:val="Ttulo1"/>
      </w:pPr>
      <w:bookmarkStart w:id="466" w:name="_Toc511928438"/>
      <w:bookmarkStart w:id="467" w:name="_Toc54164920"/>
      <w:bookmarkStart w:id="468" w:name="_Toc54165674"/>
      <w:bookmarkStart w:id="469" w:name="_Toc54169332"/>
      <w:bookmarkStart w:id="470" w:name="_Toc96347438"/>
      <w:bookmarkStart w:id="471" w:name="_Toc96357722"/>
      <w:bookmarkStart w:id="472" w:name="_Toc96491865"/>
      <w:commentRangeStart w:id="473"/>
      <w:r>
        <w:t>RESULTADOS</w:t>
      </w:r>
      <w:bookmarkEnd w:id="466"/>
      <w:commentRangeEnd w:id="473"/>
      <w:r w:rsidR="002664C1">
        <w:rPr>
          <w:rStyle w:val="Refdecomentrio"/>
          <w:b w:val="0"/>
          <w:caps w:val="0"/>
          <w:kern w:val="0"/>
        </w:rPr>
        <w:commentReference w:id="473"/>
      </w:r>
      <w:r>
        <w:t xml:space="preserve"> </w:t>
      </w:r>
      <w:bookmarkEnd w:id="467"/>
      <w:bookmarkEnd w:id="468"/>
      <w:bookmarkEnd w:id="469"/>
      <w:bookmarkEnd w:id="470"/>
      <w:bookmarkEnd w:id="471"/>
      <w:bookmarkEnd w:id="472"/>
    </w:p>
    <w:p w14:paraId="524153D9" w14:textId="77F99867" w:rsidR="0013644B" w:rsidRDefault="0013644B" w:rsidP="0013644B">
      <w:pPr>
        <w:pStyle w:val="TF-TEXTO"/>
      </w:pPr>
      <w:r>
        <w:t>Durante a avaliação do aplicativo de realidade aumentada hARdware</w:t>
      </w:r>
      <w:del w:id="474" w:author="Dalton Solano dos Reis" w:date="2023-06-24T15:50:00Z">
        <w:r w:rsidDel="002664C1">
          <w:delText>,</w:delText>
        </w:r>
      </w:del>
      <w:r>
        <w:t xml:space="preserve"> foram conduzidos </w:t>
      </w:r>
      <w:del w:id="475" w:author="Dalton Solano dos Reis" w:date="2023-06-24T15:51:00Z">
        <w:r w:rsidDel="002664C1">
          <w:delText xml:space="preserve">vários </w:delText>
        </w:r>
      </w:del>
      <w:r>
        <w:t xml:space="preserve">testes para identificar possíveis problemas e melhorias. O aplicativo foi </w:t>
      </w:r>
      <w:r w:rsidR="00D54C16">
        <w:t>testado</w:t>
      </w:r>
      <w:r>
        <w:t xml:space="preserve"> exclusivamente </w:t>
      </w:r>
      <w:r w:rsidR="00D54C16">
        <w:t>em</w:t>
      </w:r>
      <w:r>
        <w:t xml:space="preserve"> dispositivos Android, o que limitou sua validação para outras plataformas. Foi observado que o aplicativo não funcionava corretamente quando o smartphone tremia</w:t>
      </w:r>
      <w:r w:rsidR="00402F52">
        <w:t>,</w:t>
      </w:r>
      <w:r>
        <w:t xml:space="preserve"> </w:t>
      </w:r>
      <w:r w:rsidR="00402F52">
        <w:t>p</w:t>
      </w:r>
      <w:r>
        <w:t>ortanto foi necessário garantir que o dispositivo estivesse firme para obter resultados adequados. Foi verificado que em condições de iluminação insuficiente o aplicativo não funcionava adequadamente</w:t>
      </w:r>
      <w:ins w:id="476" w:author="Dalton Solano dos Reis" w:date="2023-06-24T15:51:00Z">
        <w:r w:rsidR="002664C1">
          <w:t xml:space="preserve">, assim </w:t>
        </w:r>
      </w:ins>
      <w:del w:id="477" w:author="Dalton Solano dos Reis" w:date="2023-06-24T15:51:00Z">
        <w:r w:rsidDel="002664C1">
          <w:delText>. U</w:delText>
        </w:r>
      </w:del>
      <w:ins w:id="478" w:author="Dalton Solano dos Reis" w:date="2023-06-24T15:51:00Z">
        <w:r w:rsidR="002664C1">
          <w:t>u</w:t>
        </w:r>
      </w:ins>
      <w:r>
        <w:t xml:space="preserve">ma boa iluminação </w:t>
      </w:r>
      <w:del w:id="479" w:author="Dalton Solano dos Reis" w:date="2023-06-24T15:51:00Z">
        <w:r w:rsidDel="002664C1">
          <w:delText>era</w:delText>
        </w:r>
      </w:del>
      <w:ins w:id="480" w:author="Dalton Solano dos Reis" w:date="2023-06-24T15:51:00Z">
        <w:r w:rsidR="002664C1">
          <w:t>é</w:t>
        </w:r>
      </w:ins>
      <w:r>
        <w:t xml:space="preserve"> essencial para uma experiência de realidade aumentada satisfatória.</w:t>
      </w:r>
    </w:p>
    <w:p w14:paraId="2F3A99C1" w14:textId="4D270B8A" w:rsidR="0013644B" w:rsidRDefault="0013644B" w:rsidP="0013644B">
      <w:pPr>
        <w:pStyle w:val="TF-TEXTO"/>
      </w:pPr>
      <w:commentRangeStart w:id="481"/>
      <w:r>
        <w:t xml:space="preserve">Outra etapa dos </w:t>
      </w:r>
      <w:commentRangeEnd w:id="481"/>
      <w:r w:rsidR="002664C1">
        <w:rPr>
          <w:rStyle w:val="Refdecomentrio"/>
        </w:rPr>
        <w:commentReference w:id="481"/>
      </w:r>
      <w:r>
        <w:t>testes consistiu na melhor forma de dispor o texto sobre a visão do usuário no aplicativo. No cenário da placa, a possibilidade de usar quadros de texto fora da imagem mostrou-se inviável do ponto de vista de usabilidade, pois exigia que o usuário angulasse e afastasse o smartphone para ler o texto, isso fazia com que fosse difícil para o usuário acionar os botões virtuais, devido ao tamanho amplo do marcador. Assim, foi demonstrado que a ausência de um quadro se mostrou a opção mais eficaz para esse cenário. Já para o cenário da válvula não houve esse problema e os quadros foram utilizados.</w:t>
      </w:r>
    </w:p>
    <w:p w14:paraId="4A7E8835" w14:textId="17F8234D" w:rsidR="00D264E2" w:rsidRPr="00152C86" w:rsidRDefault="0013644B" w:rsidP="0013644B">
      <w:pPr>
        <w:pStyle w:val="TF-TEXTO"/>
      </w:pPr>
      <w:r>
        <w:t>Durante a interação com o aplicativo</w:t>
      </w:r>
      <w:del w:id="482" w:author="Dalton Solano dos Reis" w:date="2023-06-24T15:53:00Z">
        <w:r w:rsidDel="002664C1">
          <w:delText>,</w:delText>
        </w:r>
      </w:del>
      <w:r>
        <w:t xml:space="preserve"> foi observado que a proximidade excessiva entre os botões virtuais resultava em uma sobreposição indesejada, ocasionando o acionamento simultâneo de dois ou mais botões. Esse problema </w:t>
      </w:r>
      <w:r w:rsidR="00201638">
        <w:t>foi</w:t>
      </w:r>
      <w:r>
        <w:t xml:space="preserve"> solucionado</w:t>
      </w:r>
      <w:r w:rsidR="00201638">
        <w:t xml:space="preserve"> colocando os botões virtuais onde o usuário tem mais chance de colocar a </w:t>
      </w:r>
      <w:r w:rsidR="00891C08">
        <w:t>mão, ficando um pouco deslocado d</w:t>
      </w:r>
      <w:r w:rsidR="00FF5FCA">
        <w:t>o componente.</w:t>
      </w:r>
    </w:p>
    <w:p w14:paraId="2882579F" w14:textId="7E0FB0E0" w:rsidR="0013644B" w:rsidRDefault="0013644B" w:rsidP="0013644B">
      <w:pPr>
        <w:pStyle w:val="TF-TEXTO"/>
      </w:pPr>
      <w:r>
        <w:t xml:space="preserve">Um ponto particularmente desafiador foi a detecção da imagem da placa mãe, antes da adição de mais objetos no marcador. A menos que uma luz artificial fosse direcionada para algumas seções específicas, a detecção ficava prejudicada. Isso indicou a importância da iluminação adequada </w:t>
      </w:r>
      <w:del w:id="483" w:author="Dalton Solano dos Reis" w:date="2023-06-24T15:54:00Z">
        <w:r w:rsidDel="002664C1">
          <w:delText xml:space="preserve">para </w:delText>
        </w:r>
      </w:del>
      <w:ins w:id="484" w:author="Dalton Solano dos Reis" w:date="2023-06-24T15:54:00Z">
        <w:r w:rsidR="002664C1">
          <w:t xml:space="preserve">em relação </w:t>
        </w:r>
      </w:ins>
      <w:r>
        <w:t>a capacidade do aplicativo de rastrear e reconhecer objetos virtuais.</w:t>
      </w:r>
      <w:del w:id="485" w:author="Dalton Solano dos Reis" w:date="2023-06-24T15:55:00Z">
        <w:r w:rsidDel="002664C1">
          <w:delText xml:space="preserve"> Foram exploradas estratégias para melhorar a detecção desse marcador.</w:delText>
        </w:r>
      </w:del>
      <w:r>
        <w:t xml:space="preserve"> </w:t>
      </w:r>
    </w:p>
    <w:p w14:paraId="2B682E61" w14:textId="5580D0BD" w:rsidR="0013644B" w:rsidRDefault="0013644B" w:rsidP="0013644B">
      <w:pPr>
        <w:pStyle w:val="TF-TEXTO"/>
      </w:pPr>
      <w:r>
        <w:t>A inclusão de uma imagem de pedregulhos</w:t>
      </w:r>
      <w:ins w:id="486" w:author="Dalton Solano dos Reis" w:date="2023-06-24T15:56:00Z">
        <w:r w:rsidR="002664C1">
          <w:t xml:space="preserve"> </w:t>
        </w:r>
      </w:ins>
      <w:del w:id="487" w:author="Dalton Solano dos Reis" w:date="2023-06-24T15:56:00Z">
        <w:r w:rsidDel="002664C1">
          <w:delText xml:space="preserve">, </w:delText>
        </w:r>
      </w:del>
      <w:ins w:id="488" w:author="Dalton Solano dos Reis" w:date="2023-06-24T15:56:00Z">
        <w:r w:rsidR="002664C1">
          <w:t>(</w:t>
        </w:r>
      </w:ins>
      <w:r>
        <w:t xml:space="preserve">imagem </w:t>
      </w:r>
      <w:ins w:id="489" w:author="Dalton Solano dos Reis" w:date="2023-06-24T15:56:00Z">
        <w:r w:rsidR="002664C1">
          <w:t xml:space="preserve">de </w:t>
        </w:r>
      </w:ins>
      <w:del w:id="490" w:author="Dalton Solano dos Reis" w:date="2023-06-24T15:56:00Z">
        <w:r w:rsidDel="002664C1">
          <w:delText xml:space="preserve">que </w:delText>
        </w:r>
      </w:del>
      <w:ins w:id="491" w:author="Dalton Solano dos Reis" w:date="2023-06-24T15:56:00Z">
        <w:r w:rsidR="002664C1">
          <w:t>exemplo d</w:t>
        </w:r>
      </w:ins>
      <w:r>
        <w:t xml:space="preserve">o Vuforia </w:t>
      </w:r>
      <w:del w:id="492" w:author="Dalton Solano dos Reis" w:date="2023-06-24T15:56:00Z">
        <w:r w:rsidDel="002664C1">
          <w:delText xml:space="preserve">dá de exemplo como </w:delText>
        </w:r>
      </w:del>
      <w:ins w:id="493" w:author="Dalton Solano dos Reis" w:date="2023-06-24T15:56:00Z">
        <w:r w:rsidR="002664C1">
          <w:t xml:space="preserve">de </w:t>
        </w:r>
      </w:ins>
      <w:r>
        <w:t>um marcador 5 estrelas</w:t>
      </w:r>
      <w:del w:id="494" w:author="Dalton Solano dos Reis" w:date="2023-06-24T15:56:00Z">
        <w:r w:rsidDel="002664C1">
          <w:delText xml:space="preserve">, </w:delText>
        </w:r>
      </w:del>
      <w:ins w:id="495" w:author="Dalton Solano dos Reis" w:date="2023-06-24T15:56:00Z">
        <w:r w:rsidR="002664C1">
          <w:t xml:space="preserve">) </w:t>
        </w:r>
      </w:ins>
      <w:r>
        <w:t>no cenário resultou em uma maior precisão na detecção</w:t>
      </w:r>
      <w:del w:id="496" w:author="Dalton Solano dos Reis" w:date="2023-06-24T15:57:00Z">
        <w:r w:rsidDel="002664C1">
          <w:delText>, a</w:delText>
        </w:r>
      </w:del>
      <w:ins w:id="497" w:author="Dalton Solano dos Reis" w:date="2023-06-24T15:57:00Z">
        <w:r w:rsidR="002664C1">
          <w:t>. O uso do marcador com uma imagem, e</w:t>
        </w:r>
      </w:ins>
      <w:ins w:id="498" w:author="Dalton Solano dos Reis" w:date="2023-06-24T15:58:00Z">
        <w:r w:rsidR="002664C1">
          <w:t xml:space="preserve">m </w:t>
        </w:r>
      </w:ins>
      <w:ins w:id="499" w:author="Dalton Solano dos Reis" w:date="2023-06-24T15:57:00Z">
        <w:r w:rsidR="002664C1">
          <w:t xml:space="preserve">vez de </w:t>
        </w:r>
      </w:ins>
      <w:ins w:id="500" w:author="Dalton Solano dos Reis" w:date="2023-06-24T15:58:00Z">
        <w:r w:rsidR="002664C1">
          <w:t xml:space="preserve">usar somente a iamgem da placa, </w:t>
        </w:r>
      </w:ins>
      <w:del w:id="501" w:author="Dalton Solano dos Reis" w:date="2023-06-24T15:58:00Z">
        <w:r w:rsidDel="002664C1">
          <w:delText xml:space="preserve"> presença desse elemento adicional </w:delText>
        </w:r>
      </w:del>
      <w:r>
        <w:t>ajudou o aplicativo a rastrear com mais precisão os objetos virtuais sobrepostos. Por questão estética, foi colocada uma imagem no marcador abaixo da placa com o mesmo intuito da imagem dos pedregulhos já mencionada</w:t>
      </w:r>
      <w:del w:id="502" w:author="Dalton Solano dos Reis" w:date="2023-06-24T15:58:00Z">
        <w:r w:rsidDel="002664C1">
          <w:delText>, p</w:delText>
        </w:r>
      </w:del>
      <w:ins w:id="503" w:author="Dalton Solano dos Reis" w:date="2023-06-24T15:58:00Z">
        <w:r w:rsidR="002664C1">
          <w:t>. P</w:t>
        </w:r>
      </w:ins>
      <w:r>
        <w:t xml:space="preserve">orém nesse caso essa imagem </w:t>
      </w:r>
      <w:ins w:id="504" w:author="Dalton Solano dos Reis" w:date="2023-06-24T15:59:00Z">
        <w:r w:rsidR="002664C1">
          <w:t xml:space="preserve">contém um link para uma página web </w:t>
        </w:r>
        <w:r w:rsidR="0033191A">
          <w:t>com mais informações</w:t>
        </w:r>
      </w:ins>
      <w:del w:id="505" w:author="Dalton Solano dos Reis" w:date="2023-06-24T15:59:00Z">
        <w:r w:rsidDel="0033191A">
          <w:delText xml:space="preserve">continha informações relevantes do TCC e um qr code </w:delText>
        </w:r>
        <w:commentRangeStart w:id="506"/>
        <w:r w:rsidDel="0033191A">
          <w:delText xml:space="preserve">que leva até a página do </w:delText>
        </w:r>
        <w:r w:rsidR="00BB4ECE" w:rsidDel="0033191A">
          <w:delText>GitHub</w:delText>
        </w:r>
        <w:r w:rsidDel="0033191A">
          <w:delText xml:space="preserve"> do trabalho</w:delText>
        </w:r>
        <w:commentRangeEnd w:id="506"/>
        <w:r w:rsidR="008D373E" w:rsidDel="0033191A">
          <w:rPr>
            <w:rStyle w:val="Refdecomentrio"/>
          </w:rPr>
          <w:commentReference w:id="506"/>
        </w:r>
      </w:del>
      <w:r>
        <w:t>. A mudança da imagem do pedregulho para essa nova imagem não trouxe mudanças significativas na capacidade de detectar os marcadores.</w:t>
      </w:r>
    </w:p>
    <w:p w14:paraId="6020F435" w14:textId="4882C79F" w:rsidR="006F7D9E" w:rsidRPr="006F7D9E" w:rsidRDefault="0033191A" w:rsidP="0013644B">
      <w:pPr>
        <w:pStyle w:val="TF-TEXTO"/>
      </w:pPr>
      <w:ins w:id="507" w:author="Dalton Solano dos Reis" w:date="2023-06-24T16:00:00Z">
        <w:r>
          <w:t xml:space="preserve">Já o cenário </w:t>
        </w:r>
        <w:r w:rsidRPr="008E48FA">
          <w:rPr>
            <w:rStyle w:val="TF-COURIER9"/>
          </w:rPr>
          <w:t>Válvula Bug</w:t>
        </w:r>
        <w:r>
          <w:t xml:space="preserve"> </w:t>
        </w:r>
      </w:ins>
      <w:del w:id="508" w:author="Dalton Solano dos Reis" w:date="2023-06-24T16:00:00Z">
        <w:r w:rsidR="006F7D9E" w:rsidDel="0033191A">
          <w:delText xml:space="preserve">No cenário </w:delText>
        </w:r>
        <w:r w:rsidR="00290A81" w:rsidDel="0033191A">
          <w:delText>inicial da válvula,</w:delText>
        </w:r>
      </w:del>
      <w:ins w:id="509" w:author="Dalton Solano dos Reis" w:date="2023-06-24T16:00:00Z">
        <w:r>
          <w:t>já</w:t>
        </w:r>
      </w:ins>
      <w:r w:rsidR="00290A81">
        <w:t xml:space="preserve"> foi testado </w:t>
      </w:r>
      <w:ins w:id="510" w:author="Dalton Solano dos Reis" w:date="2023-06-24T16:01:00Z">
        <w:r>
          <w:t xml:space="preserve">com </w:t>
        </w:r>
      </w:ins>
      <w:r w:rsidR="00290A81">
        <w:t xml:space="preserve">o marcador </w:t>
      </w:r>
      <w:ins w:id="511" w:author="Dalton Solano dos Reis" w:date="2023-06-24T16:01:00Z">
        <w:r>
          <w:t>de imagem</w:t>
        </w:r>
      </w:ins>
      <w:del w:id="512" w:author="Dalton Solano dos Reis" w:date="2023-06-24T16:01:00Z">
        <w:r w:rsidR="00290A81" w:rsidDel="0033191A">
          <w:delText xml:space="preserve">com apenas </w:delText>
        </w:r>
        <w:r w:rsidR="00E02AA3" w:rsidDel="0033191A">
          <w:delText>o papel com informações do TCC</w:delText>
        </w:r>
      </w:del>
      <w:r w:rsidR="00195771">
        <w:t xml:space="preserve"> e </w:t>
      </w:r>
      <w:del w:id="513" w:author="Dalton Solano dos Reis" w:date="2023-06-24T16:01:00Z">
        <w:r w:rsidR="00195771" w:rsidDel="0033191A">
          <w:delText xml:space="preserve">um </w:delText>
        </w:r>
      </w:del>
      <w:ins w:id="514" w:author="Dalton Solano dos Reis" w:date="2023-06-24T16:01:00Z">
        <w:r>
          <w:t xml:space="preserve">um outro </w:t>
        </w:r>
        <w:commentRangeStart w:id="515"/>
        <w:r>
          <w:t xml:space="preserve">marcador no meio da imagem </w:t>
        </w:r>
      </w:ins>
      <w:commentRangeEnd w:id="515"/>
      <w:ins w:id="516" w:author="Dalton Solano dos Reis" w:date="2023-06-24T16:03:00Z">
        <w:r>
          <w:rPr>
            <w:rStyle w:val="Refdecomentrio"/>
          </w:rPr>
          <w:commentReference w:id="515"/>
        </w:r>
      </w:ins>
      <w:ins w:id="517" w:author="Dalton Solano dos Reis" w:date="2023-06-24T16:01:00Z">
        <w:r>
          <w:t>para fazer a interação da válvula</w:t>
        </w:r>
      </w:ins>
      <w:del w:id="518" w:author="Dalton Solano dos Reis" w:date="2023-06-24T16:01:00Z">
        <w:r w:rsidR="00E02AA3" w:rsidDel="0033191A">
          <w:delText>QR</w:delText>
        </w:r>
        <w:r w:rsidR="00195771" w:rsidDel="0033191A">
          <w:delText xml:space="preserve"> </w:delText>
        </w:r>
        <w:r w:rsidR="00E02AA3" w:rsidDel="0033191A">
          <w:delText>C</w:delText>
        </w:r>
        <w:r w:rsidR="00195771" w:rsidDel="0033191A">
          <w:delText>ode no meio do cenário, que seria o botão virtual</w:delText>
        </w:r>
      </w:del>
      <w:r w:rsidR="00195771">
        <w:t>. Porém, foi identificado que apenas e</w:t>
      </w:r>
      <w:r w:rsidR="007C1D2B">
        <w:t>sses dois objetos no cenário causava uma grande perda de estabilidade, principalmente quando o botão virtual estava acionado, para isso fo</w:t>
      </w:r>
      <w:r w:rsidR="006D342B">
        <w:t xml:space="preserve">ram colocadas </w:t>
      </w:r>
      <w:r w:rsidR="006D342B" w:rsidRPr="006D342B">
        <w:t>placa</w:t>
      </w:r>
      <w:r w:rsidR="006D342B">
        <w:t>s</w:t>
      </w:r>
      <w:r w:rsidR="006D342B" w:rsidRPr="006D342B">
        <w:t xml:space="preserve"> controladora</w:t>
      </w:r>
      <w:r w:rsidR="006D342B">
        <w:t>s</w:t>
      </w:r>
      <w:r w:rsidR="006D342B" w:rsidRPr="006D342B">
        <w:t xml:space="preserve"> d</w:t>
      </w:r>
      <w:r w:rsidR="006D342B">
        <w:t>e</w:t>
      </w:r>
      <w:r w:rsidR="006D342B" w:rsidRPr="006D342B">
        <w:t xml:space="preserve"> </w:t>
      </w:r>
      <w:del w:id="519" w:author="Dalton Solano dos Reis" w:date="2023-06-24T16:04:00Z">
        <w:r w:rsidR="006D342B" w:rsidRPr="006D342B" w:rsidDel="0033191A">
          <w:delText>HDD</w:delText>
        </w:r>
        <w:r w:rsidR="006D342B" w:rsidDel="0033191A">
          <w:delText xml:space="preserve"> (</w:delText>
        </w:r>
      </w:del>
      <w:r w:rsidR="006D342B">
        <w:t xml:space="preserve">Hard </w:t>
      </w:r>
      <w:del w:id="520" w:author="Dalton Solano dos Reis" w:date="2023-06-24T16:04:00Z">
        <w:r w:rsidR="006D342B" w:rsidDel="0033191A">
          <w:delText xml:space="preserve">disk </w:delText>
        </w:r>
      </w:del>
      <w:ins w:id="521" w:author="Dalton Solano dos Reis" w:date="2023-06-24T16:04:00Z">
        <w:r>
          <w:t xml:space="preserve">Disk </w:t>
        </w:r>
      </w:ins>
      <w:del w:id="522" w:author="Dalton Solano dos Reis" w:date="2023-06-24T16:04:00Z">
        <w:r w:rsidR="006D342B" w:rsidDel="0033191A">
          <w:delText>drive</w:delText>
        </w:r>
      </w:del>
      <w:ins w:id="523" w:author="Dalton Solano dos Reis" w:date="2023-06-24T16:04:00Z">
        <w:r>
          <w:t>drive (HDD</w:t>
        </w:r>
      </w:ins>
      <w:r w:rsidR="006D342B">
        <w:t>)</w:t>
      </w:r>
      <w:r w:rsidR="002D1038">
        <w:t xml:space="preserve"> espalhad</w:t>
      </w:r>
      <w:ins w:id="524" w:author="Dalton Solano dos Reis" w:date="2023-06-24T16:04:00Z">
        <w:r>
          <w:t>a</w:t>
        </w:r>
      </w:ins>
      <w:del w:id="525" w:author="Dalton Solano dos Reis" w:date="2023-06-24T16:04:00Z">
        <w:r w:rsidR="002D1038" w:rsidDel="0033191A">
          <w:delText>o</w:delText>
        </w:r>
      </w:del>
      <w:r w:rsidR="002D1038">
        <w:t>s pelo cenário</w:t>
      </w:r>
      <w:ins w:id="526" w:author="Dalton Solano dos Reis" w:date="2023-06-24T16:04:00Z">
        <w:r>
          <w:t xml:space="preserve">. </w:t>
        </w:r>
      </w:ins>
      <w:del w:id="527" w:author="Dalton Solano dos Reis" w:date="2023-06-24T16:04:00Z">
        <w:r w:rsidR="002D1038" w:rsidDel="0033191A">
          <w:delText xml:space="preserve">, </w:delText>
        </w:r>
        <w:r w:rsidR="00392B8E" w:rsidDel="0033191A">
          <w:delText>e</w:delText>
        </w:r>
      </w:del>
      <w:ins w:id="528" w:author="Dalton Solano dos Reis" w:date="2023-06-24T16:04:00Z">
        <w:r>
          <w:t>E</w:t>
        </w:r>
      </w:ins>
      <w:r w:rsidR="00392B8E">
        <w:t>ssas placas aumentaram a confiabilidade do marcador com o Vuforia</w:t>
      </w:r>
      <w:r w:rsidR="00DC497C">
        <w:t>.</w:t>
      </w:r>
    </w:p>
    <w:p w14:paraId="56C7FAE1" w14:textId="609A97EC" w:rsidR="0013644B" w:rsidRDefault="0013644B" w:rsidP="0013644B">
      <w:pPr>
        <w:pStyle w:val="TF-TEXTO"/>
      </w:pPr>
      <w:r>
        <w:t>Por fim, foi testado o efeito da chapa de madeira ser pintada na cor preta. Verificou-se que a pintura na chapa de madeira contribuiu para uma melhor detecção dos marcadores</w:t>
      </w:r>
      <w:del w:id="529" w:author="Dalton Solano dos Reis" w:date="2023-06-24T16:05:00Z">
        <w:r w:rsidDel="0033191A">
          <w:delText xml:space="preserve">, </w:delText>
        </w:r>
      </w:del>
      <w:ins w:id="530" w:author="Dalton Solano dos Reis" w:date="2023-06-24T16:05:00Z">
        <w:r w:rsidR="0033191A">
          <w:t xml:space="preserve">. No caso </w:t>
        </w:r>
      </w:ins>
      <w:r>
        <w:t>pode-se supor que o contraste entre os marcadores e o fundo desempenha um papel importante na precisão da detecção.</w:t>
      </w:r>
    </w:p>
    <w:p w14:paraId="0FE1162C" w14:textId="32F4EB92" w:rsidR="00DC497C" w:rsidRDefault="0013644B" w:rsidP="00DC497C">
      <w:pPr>
        <w:pStyle w:val="TF-TEXTO"/>
      </w:pPr>
      <w:r>
        <w:t xml:space="preserve">Esses resultados e observações fornecem informações </w:t>
      </w:r>
      <w:del w:id="531" w:author="Dalton Solano dos Reis" w:date="2023-06-24T16:05:00Z">
        <w:r w:rsidDel="0033191A">
          <w:delText xml:space="preserve">valiosas </w:delText>
        </w:r>
      </w:del>
      <w:r>
        <w:t>para aprimorar o aplicativo hARdware, abordando questões como a estabilidade do dispositivo, a iluminação adequada, a disposição dos botões e a detecção otimizada dos marcadores em diferentes cenários.</w:t>
      </w:r>
      <w:r w:rsidR="00DC497C">
        <w:t xml:space="preserve"> A comparação de detectabilidade </w:t>
      </w:r>
      <w:ins w:id="532" w:author="Dalton Solano dos Reis" w:date="2023-06-24T16:07:00Z">
        <w:r w:rsidR="0033191A">
          <w:t xml:space="preserve">(grau de detecção do Vuforia) </w:t>
        </w:r>
      </w:ins>
      <w:r w:rsidR="00DC497C">
        <w:t xml:space="preserve">entre as configurações </w:t>
      </w:r>
      <w:r w:rsidR="00035C8D">
        <w:t xml:space="preserve">do marcador da placa podem ser vistas no </w:t>
      </w:r>
      <w:r w:rsidR="00E40810">
        <w:fldChar w:fldCharType="begin"/>
      </w:r>
      <w:r w:rsidR="00E40810">
        <w:instrText xml:space="preserve"> REF _Ref138160849 \h </w:instrText>
      </w:r>
      <w:r w:rsidR="00E40810">
        <w:fldChar w:fldCharType="separate"/>
      </w:r>
      <w:r w:rsidR="00E40810">
        <w:t xml:space="preserve">Quadro </w:t>
      </w:r>
      <w:r w:rsidR="00E40810">
        <w:rPr>
          <w:noProof/>
        </w:rPr>
        <w:t>6</w:t>
      </w:r>
      <w:r w:rsidR="00E40810">
        <w:fldChar w:fldCharType="end"/>
      </w:r>
      <w:r w:rsidR="00035C8D">
        <w:t>.</w:t>
      </w:r>
    </w:p>
    <w:p w14:paraId="568E0057" w14:textId="74FDB2BC" w:rsidR="00226A49" w:rsidRDefault="00226A49" w:rsidP="00226A49">
      <w:pPr>
        <w:pStyle w:val="TF-LEGENDA"/>
      </w:pPr>
      <w:bookmarkStart w:id="533" w:name="_Ref138160849"/>
      <w:r>
        <w:t xml:space="preserve">Quadro </w:t>
      </w:r>
      <w:fldSimple w:instr=" SEQ Quadro \* ARABIC ">
        <w:r w:rsidR="007764B6">
          <w:rPr>
            <w:noProof/>
          </w:rPr>
          <w:t>6</w:t>
        </w:r>
      </w:fldSimple>
      <w:bookmarkEnd w:id="533"/>
      <w:r>
        <w:t xml:space="preserve"> - </w:t>
      </w:r>
      <w:r w:rsidRPr="00012AF4">
        <w:t>Reconhecimento do marcador com configurações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9"/>
        <w:gridCol w:w="1571"/>
        <w:gridCol w:w="4490"/>
      </w:tblGrid>
      <w:tr w:rsidR="00226A49" w:rsidRPr="001D1134" w14:paraId="4CAA447A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4B446B70" w14:textId="77777777" w:rsidR="00226A49" w:rsidRDefault="00226A49" w:rsidP="00A56C8E">
            <w:pPr>
              <w:pStyle w:val="TF-TEXTO-QUADRO"/>
            </w:pPr>
            <w:r>
              <w:t>Configuração de marcador</w:t>
            </w:r>
          </w:p>
        </w:tc>
        <w:tc>
          <w:tcPr>
            <w:tcW w:w="1571" w:type="dxa"/>
          </w:tcPr>
          <w:p w14:paraId="1ADA7F0E" w14:textId="77777777" w:rsidR="00226A49" w:rsidRDefault="00226A49" w:rsidP="00A56C8E">
            <w:pPr>
              <w:pStyle w:val="TF-TEXTO-QUADRO"/>
            </w:pPr>
            <w:r>
              <w:t>Detectabilidade</w:t>
            </w:r>
          </w:p>
        </w:tc>
        <w:tc>
          <w:tcPr>
            <w:tcW w:w="4490" w:type="dxa"/>
            <w:shd w:val="clear" w:color="auto" w:fill="auto"/>
          </w:tcPr>
          <w:p w14:paraId="4B490DFB" w14:textId="77777777" w:rsidR="00226A49" w:rsidRPr="008F7649" w:rsidRDefault="00226A49" w:rsidP="00A56C8E">
            <w:pPr>
              <w:pStyle w:val="TF-TEXTO-QUADRO"/>
            </w:pPr>
            <w:r>
              <w:t>Comentários</w:t>
            </w:r>
          </w:p>
        </w:tc>
      </w:tr>
      <w:tr w:rsidR="00226A49" w14:paraId="55DD995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11E48C" w14:textId="77777777" w:rsidR="00226A49" w:rsidRDefault="00226A49" w:rsidP="00A56C8E">
            <w:pPr>
              <w:pStyle w:val="TF-TEXTO-QUADRO"/>
            </w:pPr>
            <w:r w:rsidRPr="008F7649">
              <w:t>Somente a placa</w:t>
            </w:r>
          </w:p>
        </w:tc>
        <w:tc>
          <w:tcPr>
            <w:tcW w:w="1571" w:type="dxa"/>
          </w:tcPr>
          <w:p w14:paraId="38799BBD" w14:textId="77777777" w:rsidR="00226A49" w:rsidRDefault="00226A49" w:rsidP="00A56C8E">
            <w:pPr>
              <w:pStyle w:val="TF-TEXTO-QUADRO"/>
            </w:pPr>
            <w:r w:rsidRPr="008F7649">
              <w:t>Baixa</w:t>
            </w:r>
          </w:p>
        </w:tc>
        <w:tc>
          <w:tcPr>
            <w:tcW w:w="4490" w:type="dxa"/>
            <w:shd w:val="clear" w:color="auto" w:fill="auto"/>
          </w:tcPr>
          <w:p w14:paraId="2C586313" w14:textId="77777777" w:rsidR="00226A49" w:rsidRDefault="00226A49" w:rsidP="00A56C8E">
            <w:pPr>
              <w:pStyle w:val="TF-TEXTO-QUADRO"/>
            </w:pPr>
            <w:r w:rsidRPr="008F7649">
              <w:t>O marcador nessa configuração era somente reconhecido sobre condições ideias de luz, tendo que projetar uma iluminação artificial sobre o objeto.</w:t>
            </w:r>
          </w:p>
        </w:tc>
      </w:tr>
      <w:tr w:rsidR="00226A49" w14:paraId="24BF1715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1502C05" w14:textId="6D89A7F2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imagem de pedregulhos </w:t>
            </w:r>
            <w:r w:rsidR="0045245D">
              <w:t xml:space="preserve">+ </w:t>
            </w:r>
            <w:r w:rsidR="006C7914">
              <w:t xml:space="preserve">chapa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BB582FF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2D6F5FE8" w14:textId="77777777" w:rsidR="00226A49" w:rsidRDefault="00226A49" w:rsidP="00A56C8E">
            <w:pPr>
              <w:pStyle w:val="TF-TEXTO-QUADRO"/>
            </w:pPr>
            <w:r w:rsidRPr="008F7649">
              <w:t>Nessa configuração o marcador era reconhecível sobre formas naturais de iluminação, porém em situações de baixa luminosidade a detectabilidade ainda era menor do que a desejada.</w:t>
            </w:r>
          </w:p>
        </w:tc>
      </w:tr>
      <w:tr w:rsidR="00226A49" w14:paraId="29E11690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51E54543" w14:textId="6802FA1E" w:rsidR="00226A49" w:rsidRDefault="00226A49" w:rsidP="00A56C8E">
            <w:pPr>
              <w:pStyle w:val="TF-TEXTO-QUADRO"/>
            </w:pPr>
            <w:r w:rsidRPr="008F7649">
              <w:t xml:space="preserve">Placa </w:t>
            </w:r>
            <w:r w:rsidR="0045245D">
              <w:t>+</w:t>
            </w:r>
            <w:r w:rsidRPr="008F7649">
              <w:t xml:space="preserve"> </w:t>
            </w:r>
            <w:commentRangeStart w:id="534"/>
            <w:r w:rsidR="004C737D">
              <w:t xml:space="preserve">etiqueta </w:t>
            </w:r>
            <w:r w:rsidRPr="008F7649">
              <w:t>TCC</w:t>
            </w:r>
            <w:r w:rsidR="004C737D">
              <w:t xml:space="preserve"> </w:t>
            </w:r>
            <w:commentRangeEnd w:id="534"/>
            <w:r w:rsidR="0033191A">
              <w:rPr>
                <w:rStyle w:val="Refdecomentrio"/>
              </w:rPr>
              <w:commentReference w:id="534"/>
            </w:r>
            <w:r w:rsidR="004C737D">
              <w:t>+ cha</w:t>
            </w:r>
            <w:r w:rsidRPr="008F7649">
              <w:t>pa</w:t>
            </w:r>
            <w:r w:rsidR="004C737D">
              <w:t xml:space="preserve"> </w:t>
            </w:r>
            <w:r w:rsidRPr="008F7649">
              <w:t>cor marrom</w:t>
            </w:r>
          </w:p>
        </w:tc>
        <w:tc>
          <w:tcPr>
            <w:tcW w:w="1571" w:type="dxa"/>
          </w:tcPr>
          <w:p w14:paraId="639F03DD" w14:textId="77777777" w:rsidR="00226A49" w:rsidRDefault="00226A49" w:rsidP="00A56C8E">
            <w:pPr>
              <w:pStyle w:val="TF-TEXTO-QUADRO"/>
            </w:pPr>
            <w:r w:rsidRPr="008F7649">
              <w:t>Razoável</w:t>
            </w:r>
          </w:p>
        </w:tc>
        <w:tc>
          <w:tcPr>
            <w:tcW w:w="4490" w:type="dxa"/>
            <w:shd w:val="clear" w:color="auto" w:fill="auto"/>
          </w:tcPr>
          <w:p w14:paraId="66641E08" w14:textId="77777777" w:rsidR="00226A49" w:rsidRDefault="00226A49" w:rsidP="00A56C8E">
            <w:pPr>
              <w:pStyle w:val="TF-TEXTO-QUADRO"/>
            </w:pPr>
            <w:r w:rsidRPr="008F7649">
              <w:t>Não houve diferença na detectabilidade comparado à configuração anterior.</w:t>
            </w:r>
          </w:p>
        </w:tc>
      </w:tr>
      <w:tr w:rsidR="00226A49" w14:paraId="52577803" w14:textId="77777777" w:rsidTr="00A66F2B">
        <w:trPr>
          <w:jc w:val="center"/>
        </w:trPr>
        <w:tc>
          <w:tcPr>
            <w:tcW w:w="2439" w:type="dxa"/>
            <w:shd w:val="clear" w:color="auto" w:fill="auto"/>
          </w:tcPr>
          <w:p w14:paraId="3B2B5D3E" w14:textId="4D2E39D1" w:rsidR="00226A49" w:rsidRDefault="004C737D" w:rsidP="00A56C8E">
            <w:pPr>
              <w:pStyle w:val="TF-TEXTO-QUADRO"/>
            </w:pPr>
            <w:r w:rsidRPr="008F7649">
              <w:t xml:space="preserve">Placa </w:t>
            </w:r>
            <w:r>
              <w:t>+</w:t>
            </w:r>
            <w:r w:rsidRPr="008F7649">
              <w:t xml:space="preserve"> </w:t>
            </w:r>
            <w:r>
              <w:t xml:space="preserve">etiqueta </w:t>
            </w:r>
            <w:r w:rsidRPr="008F7649">
              <w:t>TCC</w:t>
            </w:r>
            <w:r>
              <w:t xml:space="preserve"> + cha</w:t>
            </w:r>
            <w:r w:rsidRPr="008F7649">
              <w:t>pa</w:t>
            </w:r>
            <w:r>
              <w:t xml:space="preserve"> </w:t>
            </w:r>
            <w:r w:rsidRPr="008F7649">
              <w:t xml:space="preserve">cor </w:t>
            </w:r>
            <w:r>
              <w:t>preta</w:t>
            </w:r>
          </w:p>
        </w:tc>
        <w:tc>
          <w:tcPr>
            <w:tcW w:w="1571" w:type="dxa"/>
          </w:tcPr>
          <w:p w14:paraId="09A4DF94" w14:textId="77777777" w:rsidR="00226A49" w:rsidRDefault="00226A49" w:rsidP="00A56C8E">
            <w:pPr>
              <w:pStyle w:val="TF-TEXTO-QUADRO"/>
            </w:pPr>
            <w:r w:rsidRPr="008F7649">
              <w:t>Boa</w:t>
            </w:r>
          </w:p>
        </w:tc>
        <w:tc>
          <w:tcPr>
            <w:tcW w:w="4490" w:type="dxa"/>
            <w:shd w:val="clear" w:color="auto" w:fill="auto"/>
          </w:tcPr>
          <w:p w14:paraId="1521F242" w14:textId="46C65B84" w:rsidR="004C737D" w:rsidRDefault="00226A49" w:rsidP="00A56C8E">
            <w:pPr>
              <w:pStyle w:val="TF-TEXTO-QUADRO"/>
            </w:pPr>
            <w:r w:rsidRPr="008F7649">
              <w:t>Nessa configuração era possível reconhecer o marcador até mesmo em configurações de baixa luminosidade.</w:t>
            </w:r>
          </w:p>
        </w:tc>
      </w:tr>
    </w:tbl>
    <w:p w14:paraId="09B17262" w14:textId="37BA7331" w:rsidR="00226A49" w:rsidRDefault="00226A49" w:rsidP="00226A49">
      <w:pPr>
        <w:pStyle w:val="TF-FONTE"/>
      </w:pPr>
      <w:r>
        <w:t>Fonte: elaborado pelo autor.</w:t>
      </w:r>
    </w:p>
    <w:p w14:paraId="2FD13239" w14:textId="48D39041" w:rsidR="00492E15" w:rsidRPr="00230D68" w:rsidRDefault="00F062EC" w:rsidP="00A40391">
      <w:pPr>
        <w:pStyle w:val="TF-TEXTO"/>
      </w:pPr>
      <w:r w:rsidRPr="00F062EC">
        <w:t>Em comparação aos trabalhos correlatos, este trabalho</w:t>
      </w:r>
      <w:ins w:id="535" w:author="Dalton Solano dos Reis" w:date="2023-06-24T16:11:00Z">
        <w:r w:rsidR="00115C12">
          <w:t xml:space="preserve"> (o hARdware)</w:t>
        </w:r>
      </w:ins>
      <w:r w:rsidRPr="00F062EC">
        <w:t xml:space="preserve"> destaca-se por reunir as principais características encontradas nesses estudos. Uma dessas características é a possibilidade do usuário utilizar seu próprio dispositivo, como demonstrado no trabalho de Chen</w:t>
      </w:r>
      <w:r w:rsidR="00B946DC">
        <w:t>;</w:t>
      </w:r>
      <w:r w:rsidRPr="00F062EC">
        <w:t xml:space="preserve"> Chang</w:t>
      </w:r>
      <w:r w:rsidR="004A2618">
        <w:t>;</w:t>
      </w:r>
      <w:r w:rsidRPr="00F062EC">
        <w:t xml:space="preserve"> Huang (2013). Além disso, a aplicação </w:t>
      </w:r>
      <w:ins w:id="536" w:author="Dalton Solano dos Reis" w:date="2023-06-24T16:11:00Z">
        <w:r w:rsidR="00115C12">
          <w:t xml:space="preserve">hARdware </w:t>
        </w:r>
      </w:ins>
      <w:r w:rsidRPr="00F062EC">
        <w:t xml:space="preserve">oferece informações adicionais sobre as peças de </w:t>
      </w:r>
      <w:commentRangeStart w:id="537"/>
      <w:r w:rsidRPr="00F062EC">
        <w:t>forma lúdica, seguindo uma abordagem gamificada</w:t>
      </w:r>
      <w:commentRangeEnd w:id="537"/>
      <w:r w:rsidR="00115C12">
        <w:rPr>
          <w:rStyle w:val="Refdecomentrio"/>
        </w:rPr>
        <w:commentReference w:id="537"/>
      </w:r>
      <w:r w:rsidRPr="00F062EC">
        <w:t xml:space="preserve">, semelhante ao aplicativo desenvolvido por Keil </w:t>
      </w:r>
      <w:r w:rsidR="00257F81" w:rsidRPr="00257F81">
        <w:rPr>
          <w:i/>
          <w:iCs/>
        </w:rPr>
        <w:t>et al</w:t>
      </w:r>
      <w:r w:rsidRPr="00F062EC">
        <w:t xml:space="preserve">. (2013). Por último, o aplicativo </w:t>
      </w:r>
      <w:ins w:id="538" w:author="Dalton Solano dos Reis" w:date="2023-06-24T16:11:00Z">
        <w:r w:rsidR="00115C12">
          <w:t xml:space="preserve">hARdware </w:t>
        </w:r>
      </w:ins>
      <w:r w:rsidRPr="00F062EC">
        <w:t xml:space="preserve">é capaz de projetar </w:t>
      </w:r>
      <w:commentRangeStart w:id="539"/>
      <w:r w:rsidRPr="00F062EC">
        <w:t xml:space="preserve">texturas </w:t>
      </w:r>
      <w:commentRangeEnd w:id="539"/>
      <w:r w:rsidR="00115C12">
        <w:rPr>
          <w:rStyle w:val="Refdecomentrio"/>
        </w:rPr>
        <w:commentReference w:id="539"/>
      </w:r>
      <w:r w:rsidRPr="00F062EC">
        <w:t xml:space="preserve">sobre o objeto, de forma semelhante ao aplicativo Virtuali-Tee da Curiscope (2016). No entanto, a grande diferença da aplicação </w:t>
      </w:r>
      <w:del w:id="540" w:author="Dalton Solano dos Reis" w:date="2023-06-24T16:12:00Z">
        <w:r w:rsidRPr="00F062EC" w:rsidDel="00115C12">
          <w:delText>desenvolvida neste trabalho</w:delText>
        </w:r>
      </w:del>
      <w:ins w:id="541" w:author="Dalton Solano dos Reis" w:date="2023-06-24T16:12:00Z">
        <w:r w:rsidR="00115C12">
          <w:t>hARdw</w:t>
        </w:r>
      </w:ins>
      <w:ins w:id="542" w:author="Dalton Solano dos Reis" w:date="2023-06-24T16:13:00Z">
        <w:r w:rsidR="00115C12">
          <w:t>are (desenvolvida neste trabalho)</w:t>
        </w:r>
      </w:ins>
      <w:r w:rsidRPr="00F062EC">
        <w:t xml:space="preserve"> em relação aos existentes é a possibilidade de ser utilizada diretamente pelo smartphone, uma </w:t>
      </w:r>
      <w:commentRangeStart w:id="543"/>
      <w:r w:rsidRPr="00F062EC">
        <w:t>opção não oferecida pelos trabalhos mencionados anteriormente</w:t>
      </w:r>
      <w:commentRangeEnd w:id="543"/>
      <w:r w:rsidR="00115C12">
        <w:rPr>
          <w:rStyle w:val="Refdecomentrio"/>
        </w:rPr>
        <w:commentReference w:id="543"/>
      </w:r>
      <w:r w:rsidR="001052B6">
        <w:t>.</w:t>
      </w:r>
    </w:p>
    <w:p w14:paraId="260D04E6" w14:textId="2E7FB27F" w:rsidR="007D4FC2" w:rsidRDefault="00F255FC" w:rsidP="004E557E">
      <w:pPr>
        <w:pStyle w:val="Ttulo1"/>
      </w:pPr>
      <w:r>
        <w:t>CONCLUSÕES</w:t>
      </w:r>
    </w:p>
    <w:p w14:paraId="6CC90987" w14:textId="7AABE8D4" w:rsidR="00FE2586" w:rsidRPr="00FE2586" w:rsidRDefault="00FE2586" w:rsidP="00FE2586">
      <w:pPr>
        <w:pStyle w:val="TF-TEXTO"/>
      </w:pPr>
      <w:r w:rsidRPr="00FE2586">
        <w:t xml:space="preserve">No presente </w:t>
      </w:r>
      <w:commentRangeStart w:id="544"/>
      <w:r w:rsidRPr="00FE2586">
        <w:t>trabalho</w:t>
      </w:r>
      <w:del w:id="545" w:author="Dalton Solano dos Reis" w:date="2023-06-24T16:14:00Z">
        <w:r w:rsidRPr="00FE2586" w:rsidDel="00115C12">
          <w:delText>,</w:delText>
        </w:r>
      </w:del>
      <w:r w:rsidRPr="00FE2586">
        <w:t xml:space="preserve"> foi </w:t>
      </w:r>
      <w:commentRangeEnd w:id="544"/>
      <w:r w:rsidR="00115C12">
        <w:rPr>
          <w:rStyle w:val="Refdecomentrio"/>
        </w:rPr>
        <w:commentReference w:id="544"/>
      </w:r>
      <w:r w:rsidRPr="00FE2586">
        <w:t>desenvolvido um aplicativo de realidade aumentada com o objetivo principal de auxiliar a visitação de objetos de um museu tecnológico. A proposta consistiu em utilizar as peças do próprio museu como marcadores, permitindo aos visitantes uma experiência imersiva e interativa ao explorar o acervo.</w:t>
      </w:r>
    </w:p>
    <w:p w14:paraId="6E8DA37B" w14:textId="2129B2D9" w:rsidR="00FE2586" w:rsidRPr="00FE2586" w:rsidRDefault="00FE2586" w:rsidP="00FE2586">
      <w:pPr>
        <w:pStyle w:val="TF-TEXTO"/>
      </w:pPr>
      <w:r w:rsidRPr="00FE2586">
        <w:t xml:space="preserve">Para alcançar esse objetivo, foi desenvolvido um aplicativo </w:t>
      </w:r>
      <w:del w:id="546" w:author="Dalton Solano dos Reis" w:date="2023-06-24T16:15:00Z">
        <w:r w:rsidRPr="00FE2586" w:rsidDel="00115C12">
          <w:delText xml:space="preserve">mobile </w:delText>
        </w:r>
      </w:del>
      <w:ins w:id="547" w:author="Dalton Solano dos Reis" w:date="2023-06-24T16:15:00Z">
        <w:r w:rsidR="00115C12">
          <w:t>móvel</w:t>
        </w:r>
        <w:r w:rsidR="00115C12" w:rsidRPr="00FE2586">
          <w:t xml:space="preserve"> </w:t>
        </w:r>
      </w:ins>
      <w:r w:rsidRPr="00FE2586">
        <w:t>que foi testado em conjunto com a criação de dois cenários envolvendo peças eletrônicas antigas. Esses cenários foram projetados com a perspectiva de compor o acervo de um museu tecnológico, proporcionando aos usuários uma visão virtual dos artefatos históricos.</w:t>
      </w:r>
    </w:p>
    <w:p w14:paraId="185AAB2B" w14:textId="78ABB3DD" w:rsidR="00FE2586" w:rsidRPr="00FE2586" w:rsidRDefault="00FE2586" w:rsidP="00FE2586">
      <w:pPr>
        <w:pStyle w:val="TF-TEXTO"/>
      </w:pPr>
      <w:r w:rsidRPr="00FE2586">
        <w:t>Um dos objetivos específicos desse trabalho era desenvolver um ambiente de realidade aumentada que permitisse a interação com modelos 3D na plataforma Unity. Esse objetivo foi alcançado, utilizando a ferramenta Vuforia em conjunto com a plataforma Unity. A combinação dessas tecnologias possibilitou a criação de um ambiente virtual imersivo, onde os modelos 3D interativos puderam ser sobrepostos aos marcadores presentes no museu.</w:t>
      </w:r>
    </w:p>
    <w:p w14:paraId="6D23228E" w14:textId="434CCF3C" w:rsidR="00FE2586" w:rsidRPr="00FE2586" w:rsidRDefault="00FE2586" w:rsidP="00FE2586">
      <w:pPr>
        <w:pStyle w:val="TF-TEXTO"/>
        <w:rPr>
          <w:color w:val="FF0000"/>
        </w:rPr>
      </w:pPr>
      <w:commentRangeStart w:id="548"/>
      <w:r w:rsidRPr="00FE2586">
        <w:t xml:space="preserve">Outro objetivo era avaliar o uso das peças do museu como marcadores para apresentação do conteúdo em realidade aumentada. </w:t>
      </w:r>
      <w:r w:rsidRPr="00193178">
        <w:t xml:space="preserve">Esse objetivo foi atingido para uma configuração em que o marcador contenha mais objetos do que somente a peça de exibição central, assim os </w:t>
      </w:r>
      <w:r w:rsidR="0037117A" w:rsidRPr="00193178">
        <w:t>objetos adicionais</w:t>
      </w:r>
      <w:r w:rsidRPr="00193178">
        <w:t xml:space="preserve"> podem </w:t>
      </w:r>
      <w:r w:rsidR="0037117A" w:rsidRPr="00193178">
        <w:t>s</w:t>
      </w:r>
      <w:r w:rsidRPr="00193178">
        <w:t xml:space="preserve">er </w:t>
      </w:r>
      <w:r w:rsidR="0037117A" w:rsidRPr="00193178">
        <w:t xml:space="preserve">QR </w:t>
      </w:r>
      <w:r w:rsidR="00193178" w:rsidRPr="00193178">
        <w:t>C</w:t>
      </w:r>
      <w:r w:rsidRPr="00193178">
        <w:t>odes, como outros componentes eletrônicos posicionados sobre uma base de cor escura.</w:t>
      </w:r>
      <w:commentRangeEnd w:id="548"/>
      <w:r w:rsidR="00CD6CA5">
        <w:rPr>
          <w:rStyle w:val="Refdecomentrio"/>
        </w:rPr>
        <w:commentReference w:id="548"/>
      </w:r>
    </w:p>
    <w:p w14:paraId="50525E2E" w14:textId="46769CBD" w:rsidR="00FE2586" w:rsidRPr="00FE2586" w:rsidRDefault="00FE2586" w:rsidP="00FE2586">
      <w:pPr>
        <w:pStyle w:val="TF-TEXTO"/>
      </w:pPr>
      <w:r w:rsidRPr="00FE2586">
        <w:t xml:space="preserve">Além disso, buscou-se analisar a eficácia da interação utilizando peças reais de um museu tecnológico. Esse objetivo foi alcançado, e </w:t>
      </w:r>
      <w:del w:id="549" w:author="Dalton Solano dos Reis" w:date="2023-06-24T16:20:00Z">
        <w:r w:rsidRPr="00FE2586" w:rsidDel="00CD6CA5">
          <w:delText>no capítulo</w:delText>
        </w:r>
      </w:del>
      <w:ins w:id="550" w:author="Dalton Solano dos Reis" w:date="2023-06-24T16:20:00Z">
        <w:r w:rsidR="00CD6CA5">
          <w:t>na seção</w:t>
        </w:r>
      </w:ins>
      <w:r w:rsidRPr="00FE2586">
        <w:t xml:space="preserve"> 4 foram apresentadas as análises realizadas. Diferentes configurações de iluminação foram testadas, bem como o uso de uma base de suporte para as peças. Os resultados obtidos demonstraram a viabilidade e eficácia da interação, destacando a importância desses elementos para uma experiência imersiva e realista.</w:t>
      </w:r>
    </w:p>
    <w:p w14:paraId="7F1BB326" w14:textId="71FB2540" w:rsidR="00983CFE" w:rsidRPr="00983CFE" w:rsidDel="00CD6CA5" w:rsidRDefault="00983CFE" w:rsidP="00983CFE">
      <w:pPr>
        <w:pStyle w:val="TF-TEXTO"/>
        <w:rPr>
          <w:del w:id="551" w:author="Dalton Solano dos Reis" w:date="2023-06-24T16:21:00Z"/>
        </w:rPr>
      </w:pPr>
      <w:commentRangeStart w:id="552"/>
      <w:del w:id="553" w:author="Dalton Solano dos Reis" w:date="2023-06-24T16:21:00Z">
        <w:r w:rsidRPr="00983CFE" w:rsidDel="00CD6CA5">
          <w:delText>Os dois cenários selecionados são: uma placa mãe para o processador Intel i386 e uma válvula que simula um bug que está causando problemas em um sistema. No primeiro cenário, o objetivo é educar o usuário sobre as principais seções da placa mãe, fornecendo informações sobre o processador, memória RAM e expansões ISA. Essas informações são apresentadas quando o usuário aciona os botões virtuais na tela. Cada botão exibe um texto relacionado ao componente correspondente, comparando-o com componentes encontrados em computadores modernos.</w:delText>
        </w:r>
        <w:commentRangeEnd w:id="552"/>
        <w:r w:rsidR="00CD6CA5" w:rsidDel="00CD6CA5">
          <w:rPr>
            <w:rStyle w:val="Refdecomentrio"/>
          </w:rPr>
          <w:commentReference w:id="552"/>
        </w:r>
      </w:del>
    </w:p>
    <w:p w14:paraId="5ECE1686" w14:textId="5BA73ADB" w:rsidR="007843A3" w:rsidRPr="00983CFE" w:rsidRDefault="00983CFE" w:rsidP="00983CFE">
      <w:pPr>
        <w:pStyle w:val="TF-TEXTO"/>
      </w:pPr>
      <w:commentRangeStart w:id="554"/>
      <w:del w:id="555" w:author="Dalton Solano dos Reis" w:date="2023-06-24T16:22:00Z">
        <w:r w:rsidRPr="00983CFE" w:rsidDel="00CD6CA5">
          <w:delText xml:space="preserve">No segundo cenário, desenvolvido a partir da válvula que simula o bug, é apresentado um circuito eletrônico com um problema. Um vídeo associado ao marcador mostra um código com falhas, e o usuário precisa remover a válvula conectada ao circuito. </w:delText>
        </w:r>
        <w:r w:rsidR="0039019C" w:rsidRPr="0039019C" w:rsidDel="00CD6CA5">
          <w:delText>Ao removê-la, um besouro virtual é exibido voando</w:delText>
        </w:r>
        <w:r w:rsidRPr="00983CFE" w:rsidDel="00CD6CA5">
          <w:delText xml:space="preserve"> e quando a válvula é recolocada, um código funcional substitui o vídeo anteriormente exibido. Nesse momento, uma mensagem de agradecimento ao usuário é exibida, indicando que o "bug" foi resolvido. Esse cenário também inclui a imersão adicional de um LED sendo aceso por uma mensagem TCP/IP</w:delText>
        </w:r>
      </w:del>
      <w:r w:rsidRPr="00983CFE">
        <w:t>.</w:t>
      </w:r>
      <w:commentRangeEnd w:id="554"/>
      <w:r w:rsidR="00CD6CA5">
        <w:rPr>
          <w:rStyle w:val="Refdecomentrio"/>
        </w:rPr>
        <w:commentReference w:id="554"/>
      </w:r>
    </w:p>
    <w:p w14:paraId="3C3168BB" w14:textId="4E472614" w:rsidR="007843A3" w:rsidDel="00CD6CA5" w:rsidRDefault="007843A3" w:rsidP="007843A3">
      <w:pPr>
        <w:pStyle w:val="TF-TEXTO"/>
        <w:rPr>
          <w:del w:id="556" w:author="Dalton Solano dos Reis" w:date="2023-06-24T16:24:00Z"/>
        </w:rPr>
      </w:pPr>
      <w:commentRangeStart w:id="557"/>
      <w:del w:id="558" w:author="Dalton Solano dos Reis" w:date="2023-06-24T16:24:00Z">
        <w:r w:rsidDel="00CD6CA5">
          <w:delText xml:space="preserve">Durante a avaliação do aplicativo hARdware, foram realizados testes </w:delText>
        </w:r>
      </w:del>
      <w:del w:id="559" w:author="Dalton Solano dos Reis" w:date="2023-06-24T16:22:00Z">
        <w:r w:rsidDel="00CD6CA5">
          <w:delText xml:space="preserve">abrangentes </w:delText>
        </w:r>
      </w:del>
      <w:del w:id="560" w:author="Dalton Solano dos Reis" w:date="2023-06-24T16:24:00Z">
        <w:r w:rsidDel="00CD6CA5">
          <w:delText>para identificar possíveis problemas e áreas de melhoria. O aplicativo foi testado apenas para dispositivos Android, o que restringiu sua validação com outras plataformas. Descobriu-se que o aplicativo apresentava mau funcionamento quando o smartphone estava tremendo, exigindo que o dispositivo estivesse firme para obter resultados satisfatórios. Também foi observado que a iluminação insuficiente comprometia o desempenho do aplicativo, destacando a importância de uma boa iluminação para uma experiência de realidade aumentada adequada.</w:delText>
        </w:r>
        <w:commentRangeEnd w:id="557"/>
        <w:r w:rsidR="00CD6CA5" w:rsidDel="00CD6CA5">
          <w:rPr>
            <w:rStyle w:val="Refdecomentrio"/>
          </w:rPr>
          <w:commentReference w:id="557"/>
        </w:r>
      </w:del>
    </w:p>
    <w:p w14:paraId="02879EB1" w14:textId="7644C9A8" w:rsidR="007843A3" w:rsidDel="00CD6CA5" w:rsidRDefault="007843A3" w:rsidP="007843A3">
      <w:pPr>
        <w:pStyle w:val="TF-TEXTO"/>
        <w:rPr>
          <w:del w:id="561" w:author="Dalton Solano dos Reis" w:date="2023-06-24T16:27:00Z"/>
        </w:rPr>
      </w:pPr>
      <w:commentRangeStart w:id="562"/>
      <w:del w:id="563" w:author="Dalton Solano dos Reis" w:date="2023-06-24T16:27:00Z">
        <w:r w:rsidDel="00CD6CA5">
          <w:delText xml:space="preserve">Além disso, </w:delText>
        </w:r>
        <w:r w:rsidR="00163CF2" w:rsidDel="00CD6CA5">
          <w:delText>a</w:delText>
        </w:r>
        <w:r w:rsidR="00163CF2" w:rsidRPr="00163CF2" w:rsidDel="00CD6CA5">
          <w:delText xml:space="preserve"> organização do texto na visualização</w:delText>
        </w:r>
        <w:r w:rsidR="00163CF2" w:rsidDel="00CD6CA5">
          <w:delText xml:space="preserve"> </w:delText>
        </w:r>
        <w:r w:rsidDel="00CD6CA5">
          <w:delText xml:space="preserve">do usuário no aplicativo foi um </w:delText>
        </w:r>
        <w:commentRangeStart w:id="564"/>
        <w:r w:rsidRPr="00CD6CA5" w:rsidDel="00CD6CA5">
          <w:rPr>
            <w:highlight w:val="yellow"/>
            <w:rPrChange w:id="565" w:author="Dalton Solano dos Reis" w:date="2023-06-24T16:25:00Z">
              <w:rPr/>
            </w:rPrChange>
          </w:rPr>
          <w:delText>desafio</w:delText>
        </w:r>
        <w:commentRangeEnd w:id="564"/>
        <w:r w:rsidR="00CD6CA5" w:rsidRPr="00CD6CA5" w:rsidDel="00CD6CA5">
          <w:rPr>
            <w:rStyle w:val="Refdecomentrio"/>
            <w:highlight w:val="yellow"/>
            <w:rPrChange w:id="566" w:author="Dalton Solano dos Reis" w:date="2023-06-24T16:25:00Z">
              <w:rPr>
                <w:rStyle w:val="Refdecomentrio"/>
              </w:rPr>
            </w:rPrChange>
          </w:rPr>
          <w:commentReference w:id="564"/>
        </w:r>
        <w:r w:rsidDel="00CD6CA5">
          <w:delText xml:space="preserve">. No caso do cenário da placa, a colocação de quadros de texto fora da imagem provou ser </w:delText>
        </w:r>
        <w:r w:rsidRPr="00CD6CA5" w:rsidDel="00CD6CA5">
          <w:rPr>
            <w:highlight w:val="yellow"/>
            <w:rPrChange w:id="567" w:author="Dalton Solano dos Reis" w:date="2023-06-24T16:25:00Z">
              <w:rPr/>
            </w:rPrChange>
          </w:rPr>
          <w:delText>impraticável</w:delText>
        </w:r>
        <w:r w:rsidDel="00CD6CA5">
          <w:delText xml:space="preserve"> devido a problemas de usabilidade, como a necessidade de angulação e afastamento do smartphone para ler o texto, dificultando o acionamento dos botões virtuais devido ao tamanho amplo do marcador. Assim, a ausência de quadros mostrou-se a opção mais eficaz nesse cenário. Por outro lado, no cenário </w:delText>
        </w:r>
      </w:del>
      <w:del w:id="568" w:author="Dalton Solano dos Reis" w:date="2023-06-24T16:26:00Z">
        <w:r w:rsidDel="00CD6CA5">
          <w:delText xml:space="preserve">da válvula, </w:delText>
        </w:r>
      </w:del>
      <w:del w:id="569" w:author="Dalton Solano dos Reis" w:date="2023-06-24T16:27:00Z">
        <w:r w:rsidDel="00CD6CA5">
          <w:delText xml:space="preserve">os </w:delText>
        </w:r>
        <w:commentRangeStart w:id="570"/>
        <w:r w:rsidDel="00CD6CA5">
          <w:delText xml:space="preserve">quadros de texto puderam ser utilizados </w:delText>
        </w:r>
        <w:commentRangeEnd w:id="570"/>
        <w:r w:rsidR="00CD6CA5" w:rsidDel="00CD6CA5">
          <w:rPr>
            <w:rStyle w:val="Refdecomentrio"/>
          </w:rPr>
          <w:commentReference w:id="570"/>
        </w:r>
        <w:r w:rsidDel="00CD6CA5">
          <w:delText xml:space="preserve">sem problemas. Durante a interação com o aplicativo, também foi constatado que a proximidade excessiva entre os botões virtuais resultava em sobreposição indesejada e acionamento simultâneo de vários botões, esse problema foi solucionado colocando os botões virtuais um pouco deslocado do componente. A detecção da imagem da placa mãe sem a adição de outros objetos no marcador foi outro ponto </w:delText>
        </w:r>
        <w:r w:rsidRPr="00CD6CA5" w:rsidDel="00CD6CA5">
          <w:rPr>
            <w:highlight w:val="yellow"/>
            <w:rPrChange w:id="571" w:author="Dalton Solano dos Reis" w:date="2023-06-24T16:27:00Z">
              <w:rPr/>
            </w:rPrChange>
          </w:rPr>
          <w:delText>desafiador</w:delText>
        </w:r>
        <w:r w:rsidDel="00CD6CA5">
          <w:delText>, pois exigia iluminação artificial direcionada para seções específicas para obter uma detecção precisa. A inclusão de uma imagem adicional no marcador ajudou a melhorar a precisão da detecção. Por fim, a pintura da chapa de madeira na cor preta contribuiu para uma melhor detecção dos marcadores.</w:delText>
        </w:r>
        <w:commentRangeEnd w:id="562"/>
        <w:r w:rsidR="00CD6CA5" w:rsidDel="00CD6CA5">
          <w:rPr>
            <w:rStyle w:val="Refdecomentrio"/>
          </w:rPr>
          <w:commentReference w:id="562"/>
        </w:r>
      </w:del>
    </w:p>
    <w:p w14:paraId="1C103887" w14:textId="61EDF72A" w:rsidR="0021136B" w:rsidRDefault="007843A3" w:rsidP="007843A3">
      <w:pPr>
        <w:pStyle w:val="TF-TEXTO"/>
      </w:pPr>
      <w:r>
        <w:t>Po</w:t>
      </w:r>
      <w:r w:rsidR="0021136B">
        <w:t xml:space="preserve">de-se afirmar que o aplicativo </w:t>
      </w:r>
      <w:ins w:id="572" w:author="Dalton Solano dos Reis" w:date="2023-06-24T16:28:00Z">
        <w:r w:rsidR="00CD6CA5">
          <w:t xml:space="preserve">hARdware </w:t>
        </w:r>
      </w:ins>
      <w:r w:rsidR="0021136B">
        <w:t xml:space="preserve">de realidade aumentada desenvolvido neste trabalho apresenta um potencial significativo para aprimorar a visitação de museus tecnológicos. A utilização </w:t>
      </w:r>
      <w:commentRangeStart w:id="573"/>
      <w:r w:rsidR="0021136B">
        <w:t xml:space="preserve">dos marcadores, compostos pelas </w:t>
      </w:r>
      <w:commentRangeEnd w:id="573"/>
      <w:r w:rsidR="00EA403A">
        <w:rPr>
          <w:rStyle w:val="Refdecomentrio"/>
        </w:rPr>
        <w:commentReference w:id="573"/>
      </w:r>
      <w:r w:rsidR="0021136B">
        <w:t>próprias peças do acervo, proporciona uma experiência única aos visitantes, permitindo uma imersão profunda na história e no contexto dos objetos expostos.</w:t>
      </w:r>
    </w:p>
    <w:p w14:paraId="48D34C13" w14:textId="16CBBD1F" w:rsidR="002D7C6E" w:rsidRPr="00983CFE" w:rsidRDefault="002D7C6E" w:rsidP="00983CFE">
      <w:pPr>
        <w:pStyle w:val="TF-TEXTO"/>
      </w:pPr>
      <w:r w:rsidRPr="00983CFE">
        <w:t>No entanto, é importante ressaltar que este trabalho representa apenas o primeiro passo para o desenvolvimento de um museu virtual completo. Futuras pesquisas podem explorar a expansão desse aplicativo, adicionando mais peças ao acervo virtual, aprimorando a interação com os modelos 3D</w:t>
      </w:r>
      <w:r w:rsidR="006567C1">
        <w:t>, permitindo uma visualização da peça</w:t>
      </w:r>
      <w:r w:rsidR="00DF7719">
        <w:t xml:space="preserve"> em 3D com controles de zoom e rotação</w:t>
      </w:r>
      <w:r w:rsidR="00241DE9">
        <w:t>,</w:t>
      </w:r>
      <w:r w:rsidR="00BE53D6">
        <w:t xml:space="preserve"> </w:t>
      </w:r>
      <w:r w:rsidR="0091606C">
        <w:t>um índice, mostrando o acervo de peças do museu</w:t>
      </w:r>
      <w:r w:rsidR="009D1DC0">
        <w:t xml:space="preserve">, a criação de uma página externa dedicada ao aplicativo e ao museu, </w:t>
      </w:r>
      <w:r w:rsidR="00D6384C">
        <w:t>dando mais informações sobre as peças</w:t>
      </w:r>
      <w:r w:rsidRPr="00983CFE">
        <w:t xml:space="preserve"> e investiga</w:t>
      </w:r>
      <w:r w:rsidR="0091606C">
        <w:t>r</w:t>
      </w:r>
      <w:r w:rsidRPr="00983CFE">
        <w:t xml:space="preserve"> outras formas de enriquecer a experiência do usuário</w:t>
      </w:r>
      <w:r w:rsidR="00D6384C">
        <w:t>,</w:t>
      </w:r>
      <w:r w:rsidR="00E4349E">
        <w:t xml:space="preserve"> como </w:t>
      </w:r>
      <w:r w:rsidR="00E4349E" w:rsidRPr="007C32D8">
        <w:rPr>
          <w:i/>
          <w:iCs/>
        </w:rPr>
        <w:t>quiz</w:t>
      </w:r>
      <w:r w:rsidR="007C32D8" w:rsidRPr="007C32D8">
        <w:rPr>
          <w:i/>
          <w:iCs/>
        </w:rPr>
        <w:t>zes</w:t>
      </w:r>
      <w:r w:rsidR="007C32D8">
        <w:t>.</w:t>
      </w:r>
    </w:p>
    <w:p w14:paraId="45ADA8FD" w14:textId="560BB3A2" w:rsidR="002D7C6E" w:rsidRPr="007219FD" w:rsidRDefault="002D7C6E" w:rsidP="00512ACC">
      <w:pPr>
        <w:pStyle w:val="TF-TEXTO"/>
        <w:rPr>
          <w:b/>
          <w:bCs/>
        </w:rPr>
      </w:pPr>
      <w:r>
        <w:t xml:space="preserve">A integração da realidade virtual com o patrimônio histórico e cultural </w:t>
      </w:r>
      <w:r w:rsidR="00F05C69">
        <w:t>oferece</w:t>
      </w:r>
      <w:r>
        <w:t xml:space="preserve"> novas possibilidades para a preservação e divulgação da memória tecnológica, proporcionando aos visitantes uma experiência enriquecedora e envolvente. Espera-se que este trabalho possa contribuir para o avanço da tecnologia de realidade aumentada no campo dos museus e incentivar a adoção de abordagens similares em outras instituições culturais.</w:t>
      </w:r>
    </w:p>
    <w:p w14:paraId="376FD652" w14:textId="0B1BB941" w:rsidR="00F255FC" w:rsidRPr="008A1976" w:rsidRDefault="00F255FC">
      <w:pPr>
        <w:pStyle w:val="TF-REFERNCIASTTULO"/>
        <w:rPr>
          <w:lang w:val="en-GB"/>
        </w:rPr>
      </w:pPr>
      <w:bookmarkStart w:id="574" w:name="_Toc419598588"/>
      <w:bookmarkStart w:id="575" w:name="_Toc420721330"/>
      <w:bookmarkStart w:id="576" w:name="_Toc420721484"/>
      <w:bookmarkStart w:id="577" w:name="_Toc420721575"/>
      <w:bookmarkStart w:id="578" w:name="_Toc420721781"/>
      <w:bookmarkStart w:id="579" w:name="_Toc420723222"/>
      <w:bookmarkStart w:id="580" w:name="_Toc482682385"/>
      <w:bookmarkStart w:id="581" w:name="_Toc54169335"/>
      <w:bookmarkStart w:id="582" w:name="_Toc96491868"/>
      <w:bookmarkStart w:id="583" w:name="_Toc511928441"/>
      <w:commentRangeStart w:id="584"/>
      <w:commentRangeStart w:id="585"/>
      <w:r w:rsidRPr="008A1976">
        <w:rPr>
          <w:lang w:val="en-GB"/>
        </w:rPr>
        <w:t>Referências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commentRangeEnd w:id="584"/>
      <w:r w:rsidR="00EA403A">
        <w:rPr>
          <w:rStyle w:val="Refdecomentrio"/>
          <w:b w:val="0"/>
          <w:caps w:val="0"/>
        </w:rPr>
        <w:commentReference w:id="584"/>
      </w:r>
      <w:commentRangeEnd w:id="585"/>
      <w:r w:rsidR="00EA403A">
        <w:rPr>
          <w:rStyle w:val="Refdecomentrio"/>
          <w:b w:val="0"/>
          <w:caps w:val="0"/>
        </w:rPr>
        <w:commentReference w:id="585"/>
      </w:r>
    </w:p>
    <w:p w14:paraId="7B1C0EBD" w14:textId="5C4DF2D4" w:rsidR="006B5FE6" w:rsidRDefault="006B5FE6" w:rsidP="00C15C98">
      <w:pPr>
        <w:pStyle w:val="TF-REFERNCIASITEM"/>
      </w:pPr>
      <w:commentRangeStart w:id="586"/>
      <w:r w:rsidRPr="008A1976">
        <w:rPr>
          <w:lang w:val="en-GB"/>
        </w:rPr>
        <w:t>CARLSSON</w:t>
      </w:r>
      <w:commentRangeEnd w:id="586"/>
      <w:r w:rsidR="00EA403A">
        <w:rPr>
          <w:rStyle w:val="Refdecomentrio"/>
        </w:rPr>
        <w:commentReference w:id="586"/>
      </w:r>
      <w:r w:rsidRPr="008A1976">
        <w:rPr>
          <w:lang w:val="en-GB"/>
        </w:rPr>
        <w:t xml:space="preserve">, Rebecca. </w:t>
      </w:r>
      <w:r w:rsidRPr="008A1976">
        <w:rPr>
          <w:b/>
          <w:bCs/>
          <w:lang w:val="en-GB"/>
        </w:rPr>
        <w:t>Why we need museums now more than ever</w:t>
      </w:r>
      <w:r w:rsidRPr="008A1976">
        <w:rPr>
          <w:lang w:val="en-GB"/>
        </w:rPr>
        <w:t xml:space="preserve">. </w:t>
      </w:r>
      <w:r w:rsidRPr="00474EBD">
        <w:t xml:space="preserve">2022. Disponível em: </w:t>
      </w:r>
      <w:hyperlink r:id="rId33" w:history="1">
        <w:r w:rsidRPr="00474EBD">
          <w:rPr>
            <w:rStyle w:val="Hyperlink"/>
            <w:noProof w:val="0"/>
            <w:color w:val="auto"/>
            <w:u w:val="none"/>
          </w:rPr>
          <w:t>https://www.museumnext.com/article/why-we-need-museums-now-more-than-ever/</w:t>
        </w:r>
      </w:hyperlink>
      <w:r w:rsidRPr="00474EBD">
        <w:t>. Acesso em: 12 maio 2023</w:t>
      </w:r>
    </w:p>
    <w:p w14:paraId="22D66889" w14:textId="2F68CC10" w:rsidR="006B5FE6" w:rsidRPr="006B5FE6" w:rsidRDefault="006B5FE6" w:rsidP="00C15C98">
      <w:pPr>
        <w:pStyle w:val="TF-REFERNCIASITEM"/>
        <w:rPr>
          <w:lang w:val="en-GB"/>
        </w:rPr>
      </w:pPr>
      <w:r w:rsidRPr="008A1976">
        <w:t xml:space="preserve">Câmara dos Deputados. </w:t>
      </w:r>
      <w:r w:rsidRPr="008A1976">
        <w:rPr>
          <w:b/>
          <w:bCs/>
        </w:rPr>
        <w:t>Legislação sobre museus 2. ed.</w:t>
      </w:r>
      <w:r w:rsidRPr="008A1976">
        <w:t xml:space="preserve"> 2013. Disponível em: </w:t>
      </w:r>
      <w:hyperlink r:id="rId34" w:history="1">
        <w:r w:rsidRPr="008A1976">
          <w:rPr>
            <w:rStyle w:val="Hyperlink"/>
            <w:noProof w:val="0"/>
            <w:color w:val="auto"/>
            <w:u w:val="none"/>
          </w:rPr>
          <w:t>http://www.sistemademuseus.rs.gov.br/wp-content/midia/Legislacao-sobre-Museus.pdf</w:t>
        </w:r>
      </w:hyperlink>
      <w:r w:rsidRPr="008A1976">
        <w:t xml:space="preserve">. </w:t>
      </w:r>
      <w:r w:rsidRPr="00474EBD">
        <w:rPr>
          <w:lang w:val="en-GB"/>
        </w:rPr>
        <w:t>Acesso em: 09 jun. 2023.</w:t>
      </w:r>
    </w:p>
    <w:p w14:paraId="726328F6" w14:textId="7F8080BE" w:rsidR="00367932" w:rsidRPr="008A1976" w:rsidRDefault="00367932" w:rsidP="00C15C98">
      <w:pPr>
        <w:pStyle w:val="TF-REFERNCIASITEM"/>
      </w:pPr>
      <w:r w:rsidRPr="00474EBD">
        <w:rPr>
          <w:lang w:val="en-GB"/>
        </w:rPr>
        <w:t xml:space="preserve">CHARR, Manuel. </w:t>
      </w:r>
      <w:r w:rsidRPr="00474EBD">
        <w:rPr>
          <w:b/>
          <w:bCs/>
          <w:lang w:val="en-GB"/>
        </w:rPr>
        <w:t xml:space="preserve">How technology is bringing museums back to life. </w:t>
      </w:r>
      <w:r w:rsidRPr="008A1976">
        <w:t xml:space="preserve">2020. Disponível em: </w:t>
      </w:r>
      <w:hyperlink r:id="rId35" w:history="1">
        <w:r w:rsidRPr="008A1976">
          <w:rPr>
            <w:rStyle w:val="Hyperlink"/>
            <w:noProof w:val="0"/>
            <w:color w:val="auto"/>
            <w:u w:val="none"/>
          </w:rPr>
          <w:t>https://www.museumnext.com/article/how-technology-is-bringing-museums-back-to-life/</w:t>
        </w:r>
      </w:hyperlink>
      <w:r w:rsidRPr="008A1976">
        <w:t>. Acesso em: 20 maio 2023.</w:t>
      </w:r>
    </w:p>
    <w:p w14:paraId="1C59741E" w14:textId="18AF7835" w:rsidR="00367932" w:rsidRDefault="00367932" w:rsidP="00C15C98">
      <w:pPr>
        <w:pStyle w:val="TF-REFERNCIASITEM"/>
      </w:pPr>
      <w:r w:rsidRPr="00474EBD">
        <w:t xml:space="preserve">CHEN, Chia-Yen; CHANG, Bao Rong; HUANG, Po-Sem. </w:t>
      </w:r>
      <w:r w:rsidRPr="008A1976">
        <w:rPr>
          <w:b/>
          <w:bCs/>
          <w:lang w:val="en-GB"/>
        </w:rPr>
        <w:t>Multimedia augmented reality information system for museum guidance</w:t>
      </w:r>
      <w:r w:rsidRPr="008A1976">
        <w:rPr>
          <w:lang w:val="en-GB"/>
        </w:rPr>
        <w:t xml:space="preserve">. </w:t>
      </w:r>
      <w:r w:rsidRPr="00474EBD">
        <w:t xml:space="preserve">2013. Disponível em: </w:t>
      </w:r>
      <w:hyperlink r:id="rId36" w:history="1">
        <w:r w:rsidRPr="00474EBD">
          <w:rPr>
            <w:rStyle w:val="Hyperlink"/>
            <w:noProof w:val="0"/>
            <w:color w:val="auto"/>
            <w:u w:val="none"/>
          </w:rPr>
          <w:t>https://link.springer.com/article/10.1007/s00779-013-0647-1</w:t>
        </w:r>
      </w:hyperlink>
      <w:r w:rsidRPr="00474EBD">
        <w:t>. Acesso em: 10 maio 2023.</w:t>
      </w:r>
    </w:p>
    <w:p w14:paraId="769F0940" w14:textId="7718A6B5" w:rsidR="00367932" w:rsidRPr="00474EBD" w:rsidRDefault="00367932" w:rsidP="00367932">
      <w:pPr>
        <w:pStyle w:val="TF-REFERNCIASITEM"/>
        <w:rPr>
          <w:lang w:val="en-GB"/>
        </w:rPr>
      </w:pPr>
      <w:r w:rsidRPr="00474EBD">
        <w:rPr>
          <w:lang w:val="en-GB"/>
        </w:rPr>
        <w:t xml:space="preserve">COATES, Charlotte. </w:t>
      </w:r>
      <w:r w:rsidRPr="00474EBD">
        <w:rPr>
          <w:b/>
          <w:bCs/>
          <w:lang w:val="en-GB"/>
        </w:rPr>
        <w:t xml:space="preserve">How Museums are using Augmented Reality. </w:t>
      </w:r>
      <w:commentRangeStart w:id="587"/>
      <w:r w:rsidRPr="008A1976">
        <w:t>2023</w:t>
      </w:r>
      <w:commentRangeEnd w:id="587"/>
      <w:r w:rsidR="00EA403A">
        <w:rPr>
          <w:rStyle w:val="Refdecomentrio"/>
        </w:rPr>
        <w:commentReference w:id="587"/>
      </w:r>
      <w:r w:rsidRPr="008A1976">
        <w:t xml:space="preserve">. Disponível em: </w:t>
      </w:r>
      <w:hyperlink r:id="rId37" w:history="1">
        <w:r w:rsidRPr="008A1976">
          <w:rPr>
            <w:rStyle w:val="Hyperlink"/>
            <w:noProof w:val="0"/>
            <w:color w:val="auto"/>
            <w:u w:val="none"/>
          </w:rPr>
          <w:t>https://www.museumnext.com/article/how-museums-are-using-augmented-reality/</w:t>
        </w:r>
      </w:hyperlink>
      <w:r w:rsidRPr="008A1976">
        <w:t xml:space="preserve">. </w:t>
      </w:r>
      <w:r w:rsidRPr="00474EBD">
        <w:rPr>
          <w:lang w:val="en-GB"/>
        </w:rPr>
        <w:t>Acesso em: 25 maio 2023.</w:t>
      </w:r>
    </w:p>
    <w:p w14:paraId="2AAAD44B" w14:textId="79C8FE75" w:rsidR="00367932" w:rsidRPr="008A1976" w:rsidRDefault="0015382B" w:rsidP="00C15C98">
      <w:pPr>
        <w:pStyle w:val="TF-REFERNCIASITEM"/>
      </w:pPr>
      <w:commentRangeStart w:id="588"/>
      <w:r w:rsidRPr="00474EBD">
        <w:rPr>
          <w:lang w:val="en-GB"/>
        </w:rPr>
        <w:t>CUSEUM</w:t>
      </w:r>
      <w:commentRangeEnd w:id="588"/>
      <w:r w:rsidR="00EA403A">
        <w:rPr>
          <w:rStyle w:val="Refdecomentrio"/>
        </w:rPr>
        <w:commentReference w:id="588"/>
      </w:r>
      <w:r w:rsidRPr="00474EBD">
        <w:rPr>
          <w:lang w:val="en-GB"/>
        </w:rPr>
        <w:t xml:space="preserve">. </w:t>
      </w:r>
      <w:r w:rsidRPr="00474EBD">
        <w:rPr>
          <w:b/>
          <w:bCs/>
          <w:lang w:val="en-GB"/>
        </w:rPr>
        <w:t xml:space="preserve">LIFE &amp; DEATH OF QR CODES IN MUSEUMS. </w:t>
      </w:r>
      <w:r w:rsidRPr="008A1976">
        <w:t xml:space="preserve">2016. Disponível em: </w:t>
      </w:r>
      <w:hyperlink r:id="rId38" w:history="1">
        <w:r w:rsidRPr="008A1976">
          <w:rPr>
            <w:rStyle w:val="Hyperlink"/>
            <w:noProof w:val="0"/>
            <w:color w:val="auto"/>
            <w:u w:val="none"/>
          </w:rPr>
          <w:t>https://cuseum.com/blog/life-death-of-qr-codes-in-museums</w:t>
        </w:r>
      </w:hyperlink>
      <w:r w:rsidRPr="008A1976">
        <w:t>. Acesso em: 14 maio 2023.</w:t>
      </w:r>
    </w:p>
    <w:p w14:paraId="24FEDC28" w14:textId="57386C97" w:rsidR="00C15C98" w:rsidRPr="008A1976" w:rsidRDefault="00C15C98" w:rsidP="00C15C98">
      <w:pPr>
        <w:pStyle w:val="TF-REFERNCIASITEM"/>
        <w:rPr>
          <w:lang w:val="en-GB"/>
        </w:rPr>
      </w:pPr>
      <w:r w:rsidRPr="00474EBD">
        <w:t xml:space="preserve">CURISCOPE. </w:t>
      </w:r>
      <w:r w:rsidRPr="00474EBD">
        <w:rPr>
          <w:b/>
          <w:bCs/>
        </w:rPr>
        <w:t>Virtuali-Tee.</w:t>
      </w:r>
      <w:r w:rsidRPr="00474EBD">
        <w:t xml:space="preserve"> 2016. Disponível em: https://www.curiscope.com/product/virtuali-tee/. </w:t>
      </w:r>
      <w:r w:rsidRPr="008A1976">
        <w:rPr>
          <w:lang w:val="en-GB"/>
        </w:rPr>
        <w:t>Acesso em: 25 nov. 2022.</w:t>
      </w:r>
    </w:p>
    <w:p w14:paraId="23B81AD0" w14:textId="01DEA644" w:rsidR="0015382B" w:rsidRPr="008A1976" w:rsidRDefault="0015382B" w:rsidP="0078787D">
      <w:pPr>
        <w:pStyle w:val="TF-REFERNCIASITEM"/>
        <w:rPr>
          <w:lang w:val="en-GB"/>
        </w:rPr>
      </w:pPr>
      <w:commentRangeStart w:id="589"/>
      <w:r w:rsidRPr="008A1976">
        <w:rPr>
          <w:lang w:val="en-GB"/>
        </w:rPr>
        <w:t>DETERDING</w:t>
      </w:r>
      <w:commentRangeEnd w:id="589"/>
      <w:r w:rsidR="00EA403A">
        <w:rPr>
          <w:rStyle w:val="Refdecomentrio"/>
        </w:rPr>
        <w:commentReference w:id="589"/>
      </w:r>
      <w:r w:rsidRPr="008A1976">
        <w:rPr>
          <w:lang w:val="en-GB"/>
        </w:rPr>
        <w:t xml:space="preserve">, Sebastian </w:t>
      </w:r>
      <w:r w:rsidRPr="008A1976">
        <w:rPr>
          <w:i/>
          <w:iCs/>
          <w:lang w:val="en-GB"/>
        </w:rPr>
        <w:t>et al.</w:t>
      </w:r>
      <w:r w:rsidRPr="008A1976">
        <w:rPr>
          <w:lang w:val="en-GB"/>
        </w:rPr>
        <w:t xml:space="preserve"> </w:t>
      </w:r>
      <w:r w:rsidRPr="008A1976">
        <w:rPr>
          <w:b/>
          <w:bCs/>
          <w:lang w:val="en-GB"/>
        </w:rPr>
        <w:t xml:space="preserve">From Game Design Elements to Gamefulness: </w:t>
      </w:r>
      <w:r w:rsidRPr="008A1976">
        <w:rPr>
          <w:lang w:val="en-GB"/>
        </w:rPr>
        <w:t xml:space="preserve">Defining Gamification. </w:t>
      </w:r>
      <w:r w:rsidRPr="00474EBD">
        <w:t xml:space="preserve">Disponível em: </w:t>
      </w:r>
      <w:hyperlink r:id="rId39" w:history="1">
        <w:r w:rsidRPr="00474EBD">
          <w:rPr>
            <w:rStyle w:val="Hyperlink"/>
            <w:noProof w:val="0"/>
            <w:color w:val="auto"/>
            <w:u w:val="none"/>
          </w:rPr>
          <w:t>https://www.researchgate.net/publication/230854710_From_Game_Design_Elements_to_Gamefulness_Defining_Gamification</w:t>
        </w:r>
      </w:hyperlink>
      <w:r w:rsidRPr="00474EBD">
        <w:t xml:space="preserve">. </w:t>
      </w:r>
      <w:r w:rsidRPr="008A1976">
        <w:rPr>
          <w:lang w:val="en-GB"/>
        </w:rPr>
        <w:t>Acesso em 24 maio 2023.</w:t>
      </w:r>
    </w:p>
    <w:p w14:paraId="2B3A320B" w14:textId="32DEADA3" w:rsidR="005B55D7" w:rsidRPr="00474EBD" w:rsidRDefault="005B55D7" w:rsidP="0078787D">
      <w:pPr>
        <w:pStyle w:val="TF-REFERNCIASITEM"/>
      </w:pPr>
      <w:r w:rsidRPr="008A1976">
        <w:rPr>
          <w:lang w:val="en-GB"/>
        </w:rPr>
        <w:t xml:space="preserve">HALBERTSMA, Ruurd B. </w:t>
      </w:r>
      <w:r w:rsidRPr="008A1976">
        <w:rPr>
          <w:b/>
          <w:bCs/>
          <w:lang w:val="en-GB"/>
        </w:rPr>
        <w:t>The purest examples from antiquity’ – Old Museums in a Modern World.</w:t>
      </w:r>
      <w:r w:rsidR="00404709" w:rsidRPr="008A1976">
        <w:rPr>
          <w:lang w:val="en-GB"/>
        </w:rPr>
        <w:t xml:space="preserve"> </w:t>
      </w:r>
      <w:r w:rsidRPr="00474EBD">
        <w:t>2005. Disponível em: https://www.cambridge.org/core/journals/european-review/article/abs/purest-examples-from-antiquity-old-museums-in-a-modern-world/6419721E2A1AB6A90C15EC1ED736CCE1. Acesso em: 21 maio 2023.</w:t>
      </w:r>
    </w:p>
    <w:p w14:paraId="7FC46D5A" w14:textId="5FC50E13" w:rsidR="0015382B" w:rsidRPr="008A1976" w:rsidRDefault="0015382B">
      <w:pPr>
        <w:pStyle w:val="TF-REFERNCIASITEM"/>
        <w:rPr>
          <w:lang w:val="en-GB"/>
        </w:rPr>
      </w:pPr>
      <w:commentRangeStart w:id="590"/>
      <w:r w:rsidRPr="00474EBD">
        <w:t>KIRNER</w:t>
      </w:r>
      <w:commentRangeEnd w:id="590"/>
      <w:r w:rsidR="00EA403A">
        <w:rPr>
          <w:rStyle w:val="Refdecomentrio"/>
        </w:rPr>
        <w:commentReference w:id="590"/>
      </w:r>
      <w:r w:rsidRPr="00474EBD">
        <w:t>, Cláudio; TORI,</w:t>
      </w:r>
      <w:ins w:id="591" w:author="Dalton Solano dos Reis" w:date="2023-06-24T16:34:00Z">
        <w:r w:rsidR="00EA403A">
          <w:t xml:space="preserve"> </w:t>
        </w:r>
      </w:ins>
      <w:r w:rsidRPr="00474EBD">
        <w:t xml:space="preserve">Romero. </w:t>
      </w:r>
      <w:r w:rsidRPr="00474EBD">
        <w:rPr>
          <w:b/>
          <w:bCs/>
        </w:rPr>
        <w:t>Fundamentos de Realidade Aumentada</w:t>
      </w:r>
      <w:r w:rsidRPr="00474EBD">
        <w:t xml:space="preserve">. Disponível em: </w:t>
      </w:r>
      <w:hyperlink r:id="rId40" w:history="1">
        <w:r w:rsidRPr="00474EBD">
          <w:rPr>
            <w:rStyle w:val="Hyperlink"/>
            <w:noProof w:val="0"/>
            <w:color w:val="auto"/>
            <w:u w:val="none"/>
          </w:rPr>
          <w:t>http://fabiopotsch.pbworks.com/w/file/fetch/48938507/Fundamentos_realidade_aumentada.pdf</w:t>
        </w:r>
      </w:hyperlink>
      <w:r w:rsidRPr="00474EBD">
        <w:t xml:space="preserve">. </w:t>
      </w:r>
      <w:r w:rsidRPr="008A1976">
        <w:rPr>
          <w:lang w:val="en-GB"/>
        </w:rPr>
        <w:t>Acesso em: 21 nov. 2022.</w:t>
      </w:r>
    </w:p>
    <w:p w14:paraId="5127D29E" w14:textId="7D171106" w:rsidR="0015382B" w:rsidRPr="00474EBD" w:rsidRDefault="0015382B" w:rsidP="0015382B">
      <w:pPr>
        <w:pStyle w:val="TF-REFERNCIASITEM"/>
      </w:pPr>
      <w:r w:rsidRPr="008A1976">
        <w:rPr>
          <w:lang w:val="en-GB"/>
        </w:rPr>
        <w:t xml:space="preserve">KEIL, Jens </w:t>
      </w:r>
      <w:r w:rsidRPr="008A1976">
        <w:rPr>
          <w:i/>
          <w:iCs/>
          <w:lang w:val="en-GB"/>
        </w:rPr>
        <w:t>et al</w:t>
      </w:r>
      <w:r w:rsidRPr="008A1976">
        <w:rPr>
          <w:lang w:val="en-GB"/>
        </w:rPr>
        <w:t xml:space="preserve">. </w:t>
      </w:r>
      <w:r w:rsidRPr="008A1976">
        <w:rPr>
          <w:b/>
          <w:bCs/>
          <w:lang w:val="en-GB"/>
        </w:rPr>
        <w:t>A digital look at physical museum exhibits:</w:t>
      </w:r>
      <w:r w:rsidRPr="008A1976">
        <w:rPr>
          <w:lang w:val="en-GB"/>
        </w:rPr>
        <w:t xml:space="preserve"> Designing personalized stories with handheld Augmented Reality in museums. </w:t>
      </w:r>
      <w:r w:rsidRPr="00474EBD">
        <w:t xml:space="preserve">2013. Disponível em: </w:t>
      </w:r>
      <w:hyperlink r:id="rId41" w:history="1">
        <w:r w:rsidRPr="00474EBD">
          <w:rPr>
            <w:rStyle w:val="Hyperlink"/>
            <w:noProof w:val="0"/>
            <w:color w:val="auto"/>
            <w:u w:val="none"/>
          </w:rPr>
          <w:t>https://ieeexplore.ieee.org/document/6744836</w:t>
        </w:r>
      </w:hyperlink>
      <w:r w:rsidRPr="00474EBD">
        <w:t>. Acesso em: 10 maio 2023.</w:t>
      </w:r>
    </w:p>
    <w:p w14:paraId="3608285F" w14:textId="77777777" w:rsidR="0015382B" w:rsidRPr="008A1976" w:rsidRDefault="0015382B" w:rsidP="0015382B">
      <w:pPr>
        <w:pStyle w:val="TF-REFERNCIASITEM"/>
      </w:pPr>
      <w:r w:rsidRPr="00474EBD">
        <w:rPr>
          <w:lang w:val="en-GB"/>
        </w:rPr>
        <w:t xml:space="preserve">MARSH, Allison C. </w:t>
      </w:r>
      <w:r w:rsidRPr="00474EBD">
        <w:rPr>
          <w:b/>
          <w:bCs/>
          <w:lang w:val="en-GB"/>
        </w:rPr>
        <w:t>Revolution:</w:t>
      </w:r>
      <w:r w:rsidRPr="00474EBD">
        <w:rPr>
          <w:lang w:val="en-GB"/>
        </w:rPr>
        <w:t xml:space="preserve"> The First 2,000 Years of Computing: The Computer History Museum, Mountain View, California. </w:t>
      </w:r>
      <w:r w:rsidRPr="008A1976">
        <w:t>Technology And Culture. Baltimore. 2013. Disponível em: https://www.jstor.org/stable/24467981. Acesso em: 21 maio 2023.</w:t>
      </w:r>
    </w:p>
    <w:p w14:paraId="3A73465B" w14:textId="6AEA3FE2" w:rsidR="0076705E" w:rsidRPr="008A1976" w:rsidRDefault="0076705E" w:rsidP="0076705E">
      <w:pPr>
        <w:pStyle w:val="TF-REFERNCIASITEM"/>
      </w:pPr>
      <w:r w:rsidRPr="008A1976">
        <w:t xml:space="preserve">MASP. </w:t>
      </w:r>
      <w:r w:rsidRPr="008A1976">
        <w:rPr>
          <w:b/>
          <w:bCs/>
        </w:rPr>
        <w:t xml:space="preserve">Sobre o MASP. </w:t>
      </w:r>
      <w:r w:rsidRPr="008A1976">
        <w:t xml:space="preserve">2023. Disponível em: </w:t>
      </w:r>
      <w:hyperlink r:id="rId42" w:history="1">
        <w:r w:rsidRPr="008A1976">
          <w:rPr>
            <w:rStyle w:val="Hyperlink"/>
            <w:noProof w:val="0"/>
            <w:color w:val="auto"/>
            <w:u w:val="none"/>
          </w:rPr>
          <w:t>https://masp.org.br/sobre</w:t>
        </w:r>
      </w:hyperlink>
      <w:r w:rsidRPr="008A1976">
        <w:t>. Acesso em: 22 maio 2023.</w:t>
      </w:r>
    </w:p>
    <w:p w14:paraId="5122DF5D" w14:textId="51E97172" w:rsidR="0076705E" w:rsidRPr="00474EBD" w:rsidRDefault="0076705E" w:rsidP="0076705E">
      <w:pPr>
        <w:pStyle w:val="TF-REFERNCIASITEM"/>
      </w:pPr>
      <w:r w:rsidRPr="008A1976">
        <w:t xml:space="preserve">MENEZES, Graciela Sardo </w:t>
      </w:r>
      <w:r w:rsidRPr="008A1976">
        <w:rPr>
          <w:i/>
          <w:iCs/>
        </w:rPr>
        <w:t xml:space="preserve">et al. </w:t>
      </w:r>
      <w:r w:rsidRPr="00474EBD">
        <w:rPr>
          <w:b/>
          <w:bCs/>
        </w:rPr>
        <w:t>O uso de Realidade Aumentada no contexto dos museus:</w:t>
      </w:r>
      <w:r w:rsidRPr="00474EBD">
        <w:t xml:space="preserve"> o portfólio brasileiro de teses e dissertações até 2017. 2018 Disponível em: </w:t>
      </w:r>
      <w:hyperlink r:id="rId43" w:history="1">
        <w:r w:rsidRPr="00474EBD">
          <w:rPr>
            <w:rStyle w:val="Hyperlink"/>
            <w:noProof w:val="0"/>
            <w:color w:val="auto"/>
            <w:u w:val="none"/>
          </w:rPr>
          <w:t>https://www.redalyc.org/journal/4656/465660194011/html/</w:t>
        </w:r>
      </w:hyperlink>
      <w:r w:rsidRPr="00474EBD">
        <w:t>. Acesso em: 20 maio 2023.</w:t>
      </w:r>
    </w:p>
    <w:p w14:paraId="1C6CEE4E" w14:textId="6096DF38" w:rsidR="0076705E" w:rsidRPr="0076705E" w:rsidRDefault="0076705E" w:rsidP="0076705E">
      <w:pPr>
        <w:pStyle w:val="TF-REFERNCIASITEM"/>
        <w:rPr>
          <w:b/>
          <w:bCs/>
          <w:lang w:val="en-GB"/>
        </w:rPr>
      </w:pPr>
      <w:r w:rsidRPr="00474EBD">
        <w:rPr>
          <w:lang w:val="en-GB"/>
        </w:rPr>
        <w:t>Poplar Studio</w:t>
      </w:r>
      <w:r w:rsidRPr="00474EBD">
        <w:rPr>
          <w:b/>
          <w:bCs/>
          <w:lang w:val="en-GB"/>
        </w:rPr>
        <w:t>. 5 amazing augmented reality museum experiences</w:t>
      </w:r>
      <w:r w:rsidRPr="00474EBD">
        <w:rPr>
          <w:lang w:val="en-GB"/>
        </w:rPr>
        <w:t xml:space="preserve">. </w:t>
      </w:r>
      <w:r w:rsidRPr="008A1976">
        <w:t xml:space="preserve">2021. Disponível em: </w:t>
      </w:r>
      <w:hyperlink r:id="rId44" w:history="1">
        <w:r w:rsidRPr="008A1976">
          <w:rPr>
            <w:rStyle w:val="Hyperlink"/>
            <w:noProof w:val="0"/>
            <w:color w:val="auto"/>
            <w:u w:val="none"/>
          </w:rPr>
          <w:t>https://poplar.studio/blog/5-amazing-augmented-reality-museum-experiences/</w:t>
        </w:r>
      </w:hyperlink>
      <w:r w:rsidRPr="008A1976">
        <w:t xml:space="preserve">. </w:t>
      </w:r>
      <w:r w:rsidRPr="00474EBD">
        <w:rPr>
          <w:lang w:val="en-GB"/>
        </w:rPr>
        <w:t>Acesso em: 30 maio 2023.</w:t>
      </w:r>
    </w:p>
    <w:p w14:paraId="0E767410" w14:textId="36FCECDF" w:rsidR="0076705E" w:rsidRPr="00474EBD" w:rsidRDefault="0076705E" w:rsidP="0076705E">
      <w:pPr>
        <w:pStyle w:val="TF-REFERNCIASITEM"/>
      </w:pPr>
      <w:commentRangeStart w:id="592"/>
      <w:r w:rsidRPr="008A1976">
        <w:rPr>
          <w:lang w:val="en-GB"/>
        </w:rPr>
        <w:t>SPADONI</w:t>
      </w:r>
      <w:commentRangeEnd w:id="592"/>
      <w:r w:rsidR="00EA403A">
        <w:rPr>
          <w:rStyle w:val="Refdecomentrio"/>
        </w:rPr>
        <w:commentReference w:id="592"/>
      </w:r>
      <w:r w:rsidRPr="008A1976">
        <w:rPr>
          <w:lang w:val="en-GB"/>
        </w:rPr>
        <w:t xml:space="preserve">, Elena </w:t>
      </w:r>
      <w:r w:rsidRPr="008A1976">
        <w:rPr>
          <w:i/>
          <w:iCs/>
          <w:lang w:val="en-GB"/>
        </w:rPr>
        <w:t>et al</w:t>
      </w:r>
      <w:r w:rsidRPr="008A1976">
        <w:rPr>
          <w:lang w:val="en-GB"/>
        </w:rPr>
        <w:t xml:space="preserve">. </w:t>
      </w:r>
      <w:r w:rsidRPr="008A1976">
        <w:rPr>
          <w:b/>
          <w:bCs/>
          <w:lang w:val="en-GB"/>
        </w:rPr>
        <w:t>Augmented Reality to Engage Visitors of Science Museums through Interactive Experiences</w:t>
      </w:r>
      <w:r w:rsidRPr="008A1976">
        <w:rPr>
          <w:lang w:val="en-GB"/>
        </w:rPr>
        <w:t xml:space="preserve">. </w:t>
      </w:r>
      <w:r w:rsidRPr="00474EBD">
        <w:t xml:space="preserve">Disponível em: </w:t>
      </w:r>
      <w:hyperlink r:id="rId45" w:history="1">
        <w:r w:rsidRPr="00474EBD">
          <w:rPr>
            <w:rStyle w:val="Hyperlink"/>
            <w:noProof w:val="0"/>
            <w:color w:val="auto"/>
            <w:u w:val="none"/>
          </w:rPr>
          <w:t>https://www.preprints.org/manuscript/202206.0104/v1</w:t>
        </w:r>
      </w:hyperlink>
      <w:r w:rsidRPr="00474EBD">
        <w:t>. Acesso em: 30 maio 2023.</w:t>
      </w:r>
    </w:p>
    <w:p w14:paraId="1ED44A01" w14:textId="523EEFE1" w:rsidR="0015382B" w:rsidRPr="003C30E7" w:rsidRDefault="0076705E">
      <w:pPr>
        <w:pStyle w:val="TF-REFERNCIASITEM"/>
        <w:rPr>
          <w:lang w:val="en-US"/>
          <w:rPrChange w:id="593" w:author="Dalton Solano dos Reis" w:date="2023-06-24T11:32:00Z">
            <w:rPr/>
          </w:rPrChange>
        </w:rPr>
      </w:pPr>
      <w:r w:rsidRPr="00474EBD">
        <w:rPr>
          <w:lang w:val="en-GB"/>
        </w:rPr>
        <w:t xml:space="preserve">The Mercury News. </w:t>
      </w:r>
      <w:r w:rsidRPr="00474EBD">
        <w:rPr>
          <w:b/>
          <w:bCs/>
          <w:lang w:val="en-GB"/>
        </w:rPr>
        <w:t>A visitor looks at exhibits at the Computer History Museum in Mountain View</w:t>
      </w:r>
      <w:r w:rsidRPr="00474EBD">
        <w:rPr>
          <w:lang w:val="en-GB"/>
        </w:rPr>
        <w:t xml:space="preserve">. 2022. </w:t>
      </w:r>
      <w:r w:rsidRPr="008A1976">
        <w:t xml:space="preserve">Disponível em: </w:t>
      </w:r>
      <w:hyperlink r:id="rId46" w:history="1">
        <w:r w:rsidRPr="008A1976">
          <w:rPr>
            <w:rStyle w:val="Hyperlink"/>
            <w:noProof w:val="0"/>
            <w:color w:val="auto"/>
            <w:u w:val="none"/>
          </w:rPr>
          <w:t>https://www.mercurynews.com/2022/02/19/not-just-for-silicon-valley-bros-computer-history-museum-reopens-to-all/</w:t>
        </w:r>
      </w:hyperlink>
      <w:r w:rsidRPr="008A1976">
        <w:t xml:space="preserve">. </w:t>
      </w:r>
      <w:r w:rsidRPr="003C30E7">
        <w:rPr>
          <w:lang w:val="en-US"/>
          <w:rPrChange w:id="594" w:author="Dalton Solano dos Reis" w:date="2023-06-24T11:32:00Z">
            <w:rPr/>
          </w:rPrChange>
        </w:rPr>
        <w:t>Acesso em: 04 fev. 2023.</w:t>
      </w:r>
    </w:p>
    <w:p w14:paraId="22742103" w14:textId="675E869F" w:rsidR="00C15C98" w:rsidRPr="008A1976" w:rsidRDefault="00C15C98" w:rsidP="00C15C98">
      <w:pPr>
        <w:pStyle w:val="TF-REFERNCIASITEM"/>
      </w:pPr>
      <w:r w:rsidRPr="003C30E7">
        <w:rPr>
          <w:lang w:val="en-US"/>
          <w:rPrChange w:id="595" w:author="Dalton Solano dos Reis" w:date="2023-06-24T11:32:00Z">
            <w:rPr/>
          </w:rPrChange>
        </w:rPr>
        <w:t>Wikimedia Commons.</w:t>
      </w:r>
      <w:r w:rsidR="007B78B6" w:rsidRPr="003C30E7">
        <w:rPr>
          <w:lang w:val="en-US"/>
          <w:rPrChange w:id="596" w:author="Dalton Solano dos Reis" w:date="2023-06-24T11:32:00Z">
            <w:rPr/>
          </w:rPrChange>
        </w:rPr>
        <w:t xml:space="preserve"> </w:t>
      </w:r>
      <w:r w:rsidR="007B78B6" w:rsidRPr="003C30E7">
        <w:rPr>
          <w:b/>
          <w:bCs/>
          <w:lang w:val="en-US"/>
          <w:rPrChange w:id="597" w:author="Dalton Solano dos Reis" w:date="2023-06-24T11:32:00Z">
            <w:rPr>
              <w:b/>
              <w:bCs/>
            </w:rPr>
          </w:rPrChange>
        </w:rPr>
        <w:t>A page from the Harvard Mark II electromechanical computer's log, featuring a dead moth that was removed from the device.</w:t>
      </w:r>
      <w:r w:rsidRPr="003C30E7">
        <w:rPr>
          <w:lang w:val="en-US"/>
          <w:rPrChange w:id="598" w:author="Dalton Solano dos Reis" w:date="2023-06-24T11:32:00Z">
            <w:rPr/>
          </w:rPrChange>
        </w:rPr>
        <w:t xml:space="preserve"> </w:t>
      </w:r>
      <w:r w:rsidRPr="008A1976">
        <w:t xml:space="preserve">2022. Disponível em: </w:t>
      </w:r>
      <w:hyperlink r:id="rId47" w:history="1">
        <w:r w:rsidRPr="008A1976">
          <w:rPr>
            <w:rStyle w:val="Hyperlink"/>
            <w:noProof w:val="0"/>
            <w:color w:val="auto"/>
            <w:u w:val="none"/>
          </w:rPr>
          <w:t>https://upload.wikimedia.org/wikipedia/commons/thumb/f/ff/First_Computer_Bug%2C_1945.jpg/1280px-First_Computer_Bug%2C_1945.jpg</w:t>
        </w:r>
      </w:hyperlink>
      <w:r w:rsidRPr="008A1976">
        <w:t>. Acesso em: 22 maio 2023.</w:t>
      </w:r>
    </w:p>
    <w:p w14:paraId="2578B2E7" w14:textId="77777777" w:rsidR="00C15C98" w:rsidRPr="00474EBD" w:rsidRDefault="00C15C98" w:rsidP="00107D03">
      <w:pPr>
        <w:pStyle w:val="TF-REFERNCIASITEM"/>
        <w:rPr>
          <w:b/>
          <w:bCs/>
        </w:rPr>
      </w:pPr>
    </w:p>
    <w:p w14:paraId="0A501088" w14:textId="583AA35F" w:rsidR="009A7B51" w:rsidRDefault="00F255FC" w:rsidP="00881C9B">
      <w:pPr>
        <w:pStyle w:val="TF-TTULOAPNDICE"/>
      </w:pPr>
      <w:bookmarkStart w:id="599" w:name="_Toc54169336"/>
      <w:bookmarkStart w:id="600" w:name="_Toc96491869"/>
      <w:bookmarkStart w:id="601" w:name="_Toc511928442"/>
      <w:commentRangeStart w:id="602"/>
      <w:r>
        <w:t xml:space="preserve">APÊNDICE </w:t>
      </w:r>
      <w:commentRangeEnd w:id="602"/>
      <w:r w:rsidR="00EA403A">
        <w:rPr>
          <w:rStyle w:val="Refdecomentrio"/>
          <w:b w:val="0"/>
          <w:caps w:val="0"/>
        </w:rPr>
        <w:commentReference w:id="602"/>
      </w:r>
      <w:r>
        <w:t xml:space="preserve">A – </w:t>
      </w:r>
      <w:bookmarkEnd w:id="599"/>
      <w:bookmarkEnd w:id="600"/>
      <w:bookmarkEnd w:id="601"/>
      <w:r w:rsidR="00881C9B">
        <w:t>MENSAGENS MOSTRADAS NO APLICATIVO</w:t>
      </w:r>
    </w:p>
    <w:p w14:paraId="0D5B43FD" w14:textId="5738810F" w:rsidR="00FF3585" w:rsidRDefault="00FF3585" w:rsidP="00715027">
      <w:pPr>
        <w:pStyle w:val="TF-TEXTO"/>
      </w:pPr>
      <w:r>
        <w:t>Esse apêndice serve para mostrar por extenso todos os textos mostrados no uso do aplicativo.</w:t>
      </w:r>
      <w:r w:rsidR="00DA7D7E">
        <w:t xml:space="preserve"> Os parágrafos abaixo mostram a sequência dos textos assim como o contexto em que aparecem.</w:t>
      </w:r>
    </w:p>
    <w:p w14:paraId="29174A87" w14:textId="615ECFEB" w:rsidR="00881C9B" w:rsidRDefault="00881C9B" w:rsidP="00715027">
      <w:pPr>
        <w:pStyle w:val="TF-TEXTO"/>
      </w:pPr>
      <w:r>
        <w:t xml:space="preserve">No </w:t>
      </w:r>
      <w:commentRangeStart w:id="603"/>
      <w:r>
        <w:t>cenário da válvula</w:t>
      </w:r>
      <w:commentRangeEnd w:id="603"/>
      <w:r w:rsidR="00EA403A">
        <w:rPr>
          <w:rStyle w:val="Refdecomentrio"/>
        </w:rPr>
        <w:commentReference w:id="603"/>
      </w:r>
      <w:r>
        <w:t xml:space="preserve"> a primeira mensagem mostrada é “</w:t>
      </w:r>
      <w:r w:rsidR="00003097" w:rsidRPr="00003097">
        <w:t>Placa mãe para o processador Intel i386</w:t>
      </w:r>
      <w:r w:rsidR="00003097">
        <w:t>”, após 5 segundos a mensagem “</w:t>
      </w:r>
      <w:r w:rsidR="007B58ED" w:rsidRPr="007B58ED">
        <w:t>Esse processador foi revolucionário por ser o primeiro a ter uma arquitetura de 32 bits</w:t>
      </w:r>
      <w:r w:rsidR="007B58ED">
        <w:t>” aparece e por último, após 5 segundos aparece a mensagem “</w:t>
      </w:r>
      <w:r w:rsidR="007B58ED" w:rsidRPr="007B58ED">
        <w:t>Usando a sua mão, tampe os quadrados que vão aparecer na tela</w:t>
      </w:r>
      <w:r w:rsidR="007B58ED">
        <w:t>”.</w:t>
      </w:r>
      <w:r w:rsidR="008D18A5">
        <w:t xml:space="preserve"> Após essas mensagens aparece a moldura sobre o processador e a mensagem “</w:t>
      </w:r>
      <w:r w:rsidR="008D18A5" w:rsidRPr="008D18A5">
        <w:t xml:space="preserve">Esse é o processador Intel i386. Com uma frequência de 33MHz e 275 mil </w:t>
      </w:r>
      <w:r w:rsidR="00DF5BC4" w:rsidRPr="008D18A5">
        <w:t>transistores</w:t>
      </w:r>
      <w:r w:rsidR="008D18A5" w:rsidRPr="008D18A5">
        <w:t>, esse era o processador mais rápido do mundo em 1985</w:t>
      </w:r>
      <w:r w:rsidR="008D18A5">
        <w:t>”</w:t>
      </w:r>
      <w:r w:rsidR="00DF5BC4">
        <w:t xml:space="preserve">, </w:t>
      </w:r>
      <w:r w:rsidR="00715027">
        <w:t>após isso aparece a moldura sobre as memórias RAM e a mensagem “Essa é a memória RAM, usada para acessar dados mais rápidos. Na época os computadores tinham aproximadamente 500KB. Atualmente os computadores têm 30 mil vezes mais RAM.</w:t>
      </w:r>
      <w:r w:rsidR="007F6A26">
        <w:t>” É mostrada, por último a mensagem “</w:t>
      </w:r>
      <w:r w:rsidR="00010841" w:rsidRPr="00010841">
        <w:t>Essas são as conexões ISA, usadas para conectar placas de expansão no geral. Hoje em dia, as conexões PCI-E 5.0 são 128 mil vezes mais rápidas</w:t>
      </w:r>
      <w:r w:rsidR="00010841">
        <w:t>” aparece após ser acionado o botão virtual das expansões ISA.</w:t>
      </w:r>
    </w:p>
    <w:p w14:paraId="6F112F74" w14:textId="20327232" w:rsidR="00010841" w:rsidRPr="00881C9B" w:rsidRDefault="00010841" w:rsidP="009D4282">
      <w:pPr>
        <w:pStyle w:val="TF-TEXTO"/>
      </w:pPr>
      <w:r>
        <w:t>No cenário da válvula a primeira mensagem mostrada é “</w:t>
      </w:r>
      <w:r w:rsidR="00BC4608">
        <w:t>O programa está bugado. Tire a válvula e a conecte de novo”, após remover a válvula e a reconectar, aparece a mensagem “</w:t>
      </w:r>
      <w:r w:rsidR="009D4282">
        <w:t>Obrigado. O sistema está consertado”.</w:t>
      </w:r>
    </w:p>
    <w:sectPr w:rsidR="00010841" w:rsidRPr="00881C9B" w:rsidSect="004F628A">
      <w:footerReference w:type="default" r:id="rId48"/>
      <w:footerReference w:type="first" r:id="rId49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8" w:author="Dalton Solano dos Reis" w:date="2023-06-24T11:50:00Z" w:initials="DS">
    <w:p w14:paraId="34B39CDA" w14:textId="77777777" w:rsidR="00E82EC6" w:rsidRDefault="00E82EC6" w:rsidP="00AF1DD9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para citações diretas deve aparecer o número de página.</w:t>
      </w:r>
    </w:p>
    <w:p w14:paraId="2DC0725F" w14:textId="77777777" w:rsidR="00E82EC6" w:rsidRDefault="00E82EC6" w:rsidP="00AF1DD9">
      <w:r>
        <w:rPr>
          <w:color w:val="000000"/>
          <w:sz w:val="20"/>
          <w:szCs w:val="20"/>
        </w:rPr>
        <w:t>Deve aparecer tradução nossa.</w:t>
      </w:r>
    </w:p>
  </w:comment>
  <w:comment w:id="34" w:author="Dalton Solano dos Reis" w:date="2023-06-24T11:55:00Z" w:initials="DS">
    <w:p w14:paraId="1AA2AE6B" w14:textId="77777777" w:rsidR="00E82EC6" w:rsidRDefault="00E82EC6" w:rsidP="0068318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Colocar uma descrição de como o jogo Horus “usa tecnologia para explorar museus”.</w:t>
      </w:r>
    </w:p>
  </w:comment>
  <w:comment w:id="49" w:author="Dalton Solano dos Reis" w:date="2023-06-24T12:09:00Z" w:initials="DS">
    <w:p w14:paraId="1D8965C6" w14:textId="77777777" w:rsidR="00830280" w:rsidRDefault="00830280" w:rsidP="00BD77D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Está seção deveria estar em 3.1.</w:t>
      </w:r>
    </w:p>
    <w:p w14:paraId="3B122802" w14:textId="77777777" w:rsidR="00830280" w:rsidRDefault="00830280" w:rsidP="00BD77DF"/>
    <w:p w14:paraId="4295AEB7" w14:textId="77777777" w:rsidR="00830280" w:rsidRDefault="00830280" w:rsidP="00BD77DF">
      <w:r>
        <w:rPr>
          <w:color w:val="000000"/>
          <w:sz w:val="20"/>
          <w:szCs w:val="20"/>
        </w:rPr>
        <w:t xml:space="preserve">A parte da seção 2 é material dos outros que você referência. </w:t>
      </w:r>
    </w:p>
    <w:p w14:paraId="5F9CF0BD" w14:textId="77777777" w:rsidR="00830280" w:rsidRDefault="00830280" w:rsidP="00BD77DF">
      <w:r>
        <w:rPr>
          <w:color w:val="000000"/>
          <w:sz w:val="20"/>
          <w:szCs w:val="20"/>
        </w:rPr>
        <w:t>A parte da seção 3 é o que fizesse.</w:t>
      </w:r>
    </w:p>
  </w:comment>
  <w:comment w:id="88" w:author="Dalton Solano dos Reis" w:date="2023-06-24T12:17:00Z" w:initials="DS">
    <w:p w14:paraId="3B1823D7" w14:textId="77777777" w:rsidR="00752BB2" w:rsidRDefault="00752BB2" w:rsidP="0074115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Isso é feito?</w:t>
      </w:r>
    </w:p>
  </w:comment>
  <w:comment w:id="90" w:author="Dalton Solano dos Reis" w:date="2023-06-24T13:42:00Z" w:initials="DS">
    <w:p w14:paraId="39146C60" w14:textId="77777777" w:rsidR="00F77861" w:rsidRDefault="00F77861" w:rsidP="00EE099A">
      <w:r>
        <w:rPr>
          <w:rStyle w:val="Refdecomentrio"/>
        </w:rPr>
        <w:annotationRef/>
      </w:r>
      <w:r>
        <w:rPr>
          <w:sz w:val="20"/>
          <w:szCs w:val="20"/>
        </w:rPr>
        <w:t>Pega novas imagens para deixar elas iguais em tamanho. Assim tens o antes e o depois.</w:t>
      </w:r>
    </w:p>
  </w:comment>
  <w:comment w:id="126" w:author="Dalton Solano dos Reis" w:date="2023-06-24T13:45:00Z" w:initials="DS">
    <w:p w14:paraId="1AC0A76E" w14:textId="77777777" w:rsidR="00F77861" w:rsidRDefault="00F77861" w:rsidP="005628B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Afirmações sem uma referência bibliográfica.</w:t>
      </w:r>
    </w:p>
  </w:comment>
  <w:comment w:id="127" w:author="Dalton Solano dos Reis" w:date="2023-06-24T13:46:00Z" w:initials="DS">
    <w:p w14:paraId="608E6588" w14:textId="77777777" w:rsidR="00F77861" w:rsidRDefault="00F77861" w:rsidP="002A7E24">
      <w:r>
        <w:rPr>
          <w:rStyle w:val="Refdecomentrio"/>
        </w:rPr>
        <w:annotationRef/>
      </w:r>
      <w:r>
        <w:rPr>
          <w:sz w:val="20"/>
          <w:szCs w:val="20"/>
        </w:rPr>
        <w:t>Afirmações sem uma referência bibliográfica.</w:t>
      </w:r>
    </w:p>
  </w:comment>
  <w:comment w:id="152" w:author="Dalton Solano dos Reis" w:date="2023-06-24T13:54:00Z" w:initials="DS">
    <w:p w14:paraId="050AD647" w14:textId="77777777" w:rsidR="00D86F74" w:rsidRDefault="00D86F74" w:rsidP="0044252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Acha uma referência que explica .. e descreve aqui colocando a citação.</w:t>
      </w:r>
    </w:p>
  </w:comment>
  <w:comment w:id="159" w:author="Dalton Solano dos Reis" w:date="2023-06-24T13:55:00Z" w:initials="DS">
    <w:p w14:paraId="7B3C95E3" w14:textId="77777777" w:rsidR="00D86F74" w:rsidRDefault="00D86F74" w:rsidP="00C1445A">
      <w:r>
        <w:rPr>
          <w:rStyle w:val="Refdecomentrio"/>
        </w:rPr>
        <w:annotationRef/>
      </w:r>
      <w:r>
        <w:rPr>
          <w:sz w:val="20"/>
          <w:szCs w:val="20"/>
        </w:rPr>
        <w:t>Sigla, extenso seguido da sigla (ABNT).</w:t>
      </w:r>
    </w:p>
  </w:comment>
  <w:comment w:id="160" w:author="Dalton Solano dos Reis" w:date="2023-06-24T13:55:00Z" w:initials="DS">
    <w:p w14:paraId="6966CC2F" w14:textId="77777777" w:rsidR="00D86F74" w:rsidRDefault="00D86F74" w:rsidP="004F7B70">
      <w:r>
        <w:rPr>
          <w:rStyle w:val="Refdecomentrio"/>
        </w:rPr>
        <w:annotationRef/>
      </w:r>
      <w:r>
        <w:rPr>
          <w:sz w:val="20"/>
          <w:szCs w:val="20"/>
        </w:rPr>
        <w:t>Sigla, extenso seguido da sigla (ABNT).</w:t>
      </w:r>
    </w:p>
  </w:comment>
  <w:comment w:id="167" w:author="Dalton Solano dos Reis" w:date="2023-06-24T13:58:00Z" w:initials="DS">
    <w:p w14:paraId="6D3F3DF6" w14:textId="77777777" w:rsidR="00682EBA" w:rsidRDefault="00682EBA" w:rsidP="000C0C6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Precisas explicar o que tem na figura.</w:t>
      </w:r>
    </w:p>
  </w:comment>
  <w:comment w:id="172" w:author="Dalton Solano dos Reis" w:date="2023-06-24T13:59:00Z" w:initials="DS">
    <w:p w14:paraId="14C7E8C8" w14:textId="77777777" w:rsidR="00682EBA" w:rsidRDefault="00682EBA" w:rsidP="00C93764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Troca a figura por está com o recorte.</w:t>
      </w:r>
    </w:p>
  </w:comment>
  <w:comment w:id="178" w:author="Dalton Solano dos Reis" w:date="2023-06-24T14:02:00Z" w:initials="DS">
    <w:p w14:paraId="509A375F" w14:textId="77777777" w:rsidR="00682EBA" w:rsidRDefault="00682EBA" w:rsidP="00025988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Se já não estiver, coloca este texto na descrição do trabalho em si.</w:t>
      </w:r>
    </w:p>
  </w:comment>
  <w:comment w:id="197" w:author="Dalton Solano dos Reis" w:date="2023-06-24T14:10:00Z" w:initials="DS">
    <w:p w14:paraId="4B9D13BD" w14:textId="77777777" w:rsidR="004A145A" w:rsidRDefault="004A145A" w:rsidP="00B058E2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Evitar separar o quadro com quebra de página.</w:t>
      </w:r>
    </w:p>
  </w:comment>
  <w:comment w:id="222" w:author="Dalton Solano dos Reis" w:date="2023-06-24T14:15:00Z" w:initials="DS">
    <w:p w14:paraId="496A11CB" w14:textId="77777777" w:rsidR="004A145A" w:rsidRDefault="004A145A" w:rsidP="00BC7E2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encontrei os Casos de Uso … e tem os fluxogramas!!</w:t>
      </w:r>
    </w:p>
  </w:comment>
  <w:comment w:id="224" w:author="Dalton Solano dos Reis" w:date="2023-06-24T14:16:00Z" w:initials="DS">
    <w:p w14:paraId="2CDB85CC" w14:textId="77777777" w:rsidR="004A145A" w:rsidRDefault="004A145A" w:rsidP="00C570CC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Existe esse RF?</w:t>
      </w:r>
    </w:p>
  </w:comment>
  <w:comment w:id="229" w:author="Dalton Solano dos Reis" w:date="2023-06-24T14:18:00Z" w:initials="DS">
    <w:p w14:paraId="0F0C39DB" w14:textId="77777777" w:rsidR="00A67F15" w:rsidRDefault="00A67F15" w:rsidP="003858B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a diferença desse RF para o RF07?</w:t>
      </w:r>
    </w:p>
  </w:comment>
  <w:comment w:id="239" w:author="Dalton Solano dos Reis" w:date="2023-06-24T14:19:00Z" w:initials="DS">
    <w:p w14:paraId="4DF6720B" w14:textId="77777777" w:rsidR="00A67F15" w:rsidRDefault="00A67F15" w:rsidP="00FC2E0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a diferença desse RF para o RF03?</w:t>
      </w:r>
    </w:p>
  </w:comment>
  <w:comment w:id="302" w:author="Dalton Solano dos Reis" w:date="2023-06-24T14:36:00Z" w:initials="DS">
    <w:p w14:paraId="2366BF1D" w14:textId="77777777" w:rsidR="006F294A" w:rsidRDefault="006F294A" w:rsidP="004726D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Levar está descrição no texto de cima onde peço para explicar o tempo bug.</w:t>
      </w:r>
    </w:p>
    <w:p w14:paraId="45B05988" w14:textId="77777777" w:rsidR="006F294A" w:rsidRDefault="006F294A" w:rsidP="004726DE">
      <w:r>
        <w:rPr>
          <w:color w:val="000000"/>
          <w:sz w:val="20"/>
          <w:szCs w:val="20"/>
        </w:rPr>
        <w:t>Precisa de uma referência.</w:t>
      </w:r>
    </w:p>
  </w:comment>
  <w:comment w:id="316" w:author="Dalton Solano dos Reis" w:date="2023-06-24T15:00:00Z" w:initials="DS">
    <w:p w14:paraId="4EF820C4" w14:textId="77777777" w:rsidR="00742D7B" w:rsidRDefault="00742D7B" w:rsidP="00EB6DC0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deveria ser uma mariposa. O som também deveria ser de uma mariposa.</w:t>
      </w:r>
    </w:p>
  </w:comment>
  <w:comment w:id="358" w:author="Dalton Solano dos Reis" w:date="2023-06-24T15:00:00Z" w:initials="DS">
    <w:p w14:paraId="42E6DADA" w14:textId="77777777" w:rsidR="00742D7B" w:rsidRDefault="00742D7B" w:rsidP="00A10C8B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gostei desta palavra “código funcional”… mas deixa assim.</w:t>
      </w:r>
    </w:p>
  </w:comment>
  <w:comment w:id="363" w:author="Dalton Solano dos Reis" w:date="2023-06-24T15:00:00Z" w:initials="DS">
    <w:p w14:paraId="57D071AE" w14:textId="77777777" w:rsidR="00742D7B" w:rsidRDefault="00742D7B" w:rsidP="00BB7B96">
      <w:r>
        <w:rPr>
          <w:rStyle w:val="Refdecomentrio"/>
        </w:rPr>
        <w:annotationRef/>
      </w:r>
      <w:r>
        <w:rPr>
          <w:sz w:val="20"/>
          <w:szCs w:val="20"/>
        </w:rPr>
        <w:t>Na imagem o texto led é em maiúsculo LED.</w:t>
      </w:r>
    </w:p>
  </w:comment>
  <w:comment w:id="369" w:author="Dalton Solano dos Reis" w:date="2023-06-24T15:04:00Z" w:initials="DS">
    <w:p w14:paraId="396257A9" w14:textId="77777777" w:rsidR="00742D7B" w:rsidRDefault="00742D7B" w:rsidP="00087B5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Qual versão?</w:t>
      </w:r>
    </w:p>
  </w:comment>
  <w:comment w:id="384" w:author="Dalton Solano dos Reis" w:date="2023-06-24T15:09:00Z" w:initials="DS">
    <w:p w14:paraId="4A7D3F6A" w14:textId="77777777" w:rsidR="00DD24A6" w:rsidRDefault="00DD24A6" w:rsidP="00247A93">
      <w:r>
        <w:rPr>
          <w:rStyle w:val="Refdecomentrio"/>
        </w:rPr>
        <w:annotationRef/>
      </w:r>
      <w:r>
        <w:rPr>
          <w:sz w:val="20"/>
          <w:szCs w:val="20"/>
        </w:rPr>
        <w:t>Isso não é uma citação, arrumar.</w:t>
      </w:r>
    </w:p>
  </w:comment>
  <w:comment w:id="429" w:author="Dalton Solano dos Reis" w:date="2023-06-24T15:15:00Z" w:initials="DS">
    <w:p w14:paraId="48C59960" w14:textId="77777777" w:rsidR="00DD24A6" w:rsidRDefault="00DD24A6" w:rsidP="002C153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Colocar como um apêndice.</w:t>
      </w:r>
    </w:p>
  </w:comment>
  <w:comment w:id="457" w:author="Dalton Solano dos Reis" w:date="2023-06-24T15:24:00Z" w:initials="DS">
    <w:p w14:paraId="014119F2" w14:textId="77777777" w:rsidR="004E557E" w:rsidRDefault="004E557E" w:rsidP="00D3329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Desnecessário. Não agrega informação.</w:t>
      </w:r>
    </w:p>
  </w:comment>
  <w:comment w:id="473" w:author="Dalton Solano dos Reis" w:date="2023-06-24T15:49:00Z" w:initials="DS">
    <w:p w14:paraId="273B968A" w14:textId="77777777" w:rsidR="002664C1" w:rsidRDefault="002664C1" w:rsidP="00084164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IMPORTANTE .. o seu texto vai ficar menor pois foi removido textos e imagens desnecessárias.</w:t>
      </w:r>
    </w:p>
    <w:p w14:paraId="1FA4D8BE" w14:textId="77777777" w:rsidR="002664C1" w:rsidRDefault="002664C1" w:rsidP="00084164">
      <w:r>
        <w:rPr>
          <w:color w:val="000000"/>
          <w:sz w:val="20"/>
          <w:szCs w:val="20"/>
        </w:rPr>
        <w:t>E precisas descrever melhor a seção da implementação. Mais uns dois quadros do cenário Placa Mae e três quadros do cenário Válvula Bug.</w:t>
      </w:r>
    </w:p>
  </w:comment>
  <w:comment w:id="481" w:author="Dalton Solano dos Reis" w:date="2023-06-24T15:52:00Z" w:initials="DS">
    <w:p w14:paraId="2995D025" w14:textId="77777777" w:rsidR="002664C1" w:rsidRDefault="002664C1" w:rsidP="00EE140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concordo, mas deixa assim.</w:t>
      </w:r>
    </w:p>
  </w:comment>
  <w:comment w:id="506" w:author="Henrique Delegrego" w:date="2023-06-22T12:57:00Z" w:initials="HD">
    <w:p w14:paraId="0DF777DD" w14:textId="5DAD48BE" w:rsidR="008D373E" w:rsidRDefault="008D373E" w:rsidP="00295FB7">
      <w:pPr>
        <w:pStyle w:val="Textodecomentrio"/>
      </w:pPr>
      <w:r>
        <w:rPr>
          <w:rStyle w:val="Refdecomentrio"/>
        </w:rPr>
        <w:annotationRef/>
      </w:r>
      <w:r>
        <w:t>Ele faz isso mesmo?</w:t>
      </w:r>
    </w:p>
  </w:comment>
  <w:comment w:id="515" w:author="Dalton Solano dos Reis" w:date="2023-06-24T16:03:00Z" w:initials="DS">
    <w:p w14:paraId="420264B2" w14:textId="77777777" w:rsidR="0033191A" w:rsidRDefault="0033191A" w:rsidP="00CC63C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 imagem do marcador da válvula não precisaria ser um marcador. Na verdade não precisa ter nada se for usar um botão virtual e abandonar a ideia inicial de ter um marcador de imagem para “saber” se a válvula está ou não no lugar.</w:t>
      </w:r>
    </w:p>
    <w:p w14:paraId="0BA17C67" w14:textId="77777777" w:rsidR="0033191A" w:rsidRDefault="0033191A" w:rsidP="00CC63C5">
      <w:r>
        <w:rPr>
          <w:color w:val="000000"/>
          <w:sz w:val="20"/>
          <w:szCs w:val="20"/>
        </w:rPr>
        <w:t>E, ainda, se fosse usado um marcador com uma imagem poderia se ter uma imagem do tipo circuito.</w:t>
      </w:r>
    </w:p>
  </w:comment>
  <w:comment w:id="534" w:author="Dalton Solano dos Reis" w:date="2023-06-24T16:08:00Z" w:initials="DS">
    <w:p w14:paraId="4BEB36CB" w14:textId="77777777" w:rsidR="0033191A" w:rsidRDefault="0033191A" w:rsidP="007F48E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Ops, acho que teria de arrumar a associação deste texto com a parte que é mencionada no texto de cima.</w:t>
      </w:r>
    </w:p>
  </w:comment>
  <w:comment w:id="537" w:author="Dalton Solano dos Reis" w:date="2023-06-24T16:10:00Z" w:initials="DS">
    <w:p w14:paraId="26A36280" w14:textId="77777777" w:rsidR="00115C12" w:rsidRDefault="00115C12" w:rsidP="00FE2D2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Hum, até pode ser um pouco de forma “lúdica” … mas porque classifica que usa uma abordagem gamificada.</w:t>
      </w:r>
    </w:p>
    <w:p w14:paraId="65069034" w14:textId="77777777" w:rsidR="00115C12" w:rsidRDefault="00115C12" w:rsidP="00FE2D2A">
      <w:r>
        <w:rPr>
          <w:color w:val="000000"/>
          <w:sz w:val="20"/>
          <w:szCs w:val="20"/>
        </w:rPr>
        <w:t>O que seria para você gamificada?</w:t>
      </w:r>
    </w:p>
    <w:p w14:paraId="7A901C08" w14:textId="77777777" w:rsidR="00115C12" w:rsidRDefault="00115C12" w:rsidP="00FE2D2A">
      <w:r>
        <w:rPr>
          <w:color w:val="000000"/>
          <w:sz w:val="20"/>
          <w:szCs w:val="20"/>
        </w:rPr>
        <w:t>Não comenta em nenhum lugar sobre gamificação!!!!</w:t>
      </w:r>
    </w:p>
  </w:comment>
  <w:comment w:id="539" w:author="Dalton Solano dos Reis" w:date="2023-06-24T16:12:00Z" w:initials="DS">
    <w:p w14:paraId="3882EF70" w14:textId="77777777" w:rsidR="00115C12" w:rsidRDefault="00115C12" w:rsidP="008F0489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seriam objetos virtuais?</w:t>
      </w:r>
    </w:p>
  </w:comment>
  <w:comment w:id="543" w:author="Dalton Solano dos Reis" w:date="2023-06-24T16:13:00Z" w:initials="DS">
    <w:p w14:paraId="376A11FE" w14:textId="77777777" w:rsidR="00115C12" w:rsidRDefault="00115C12" w:rsidP="007C2B30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OPSSS, o Virtuali-Tee é para smartphones.</w:t>
      </w:r>
    </w:p>
  </w:comment>
  <w:comment w:id="544" w:author="Dalton Solano dos Reis" w:date="2023-06-24T16:15:00Z" w:initials="DS">
    <w:p w14:paraId="04A68677" w14:textId="77777777" w:rsidR="00115C12" w:rsidRDefault="00115C12" w:rsidP="002D036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ATENÇÃO: no teto todo aparece uso da vírgula de forma errada. Tentei arrumar, mas pode ter ficado mais alguns. O bom seria uma revisão mais cuidadosa do português.</w:t>
      </w:r>
    </w:p>
  </w:comment>
  <w:comment w:id="548" w:author="Dalton Solano dos Reis" w:date="2023-06-24T16:19:00Z" w:initials="DS">
    <w:p w14:paraId="39CC3C7B" w14:textId="77777777" w:rsidR="00CD6CA5" w:rsidRDefault="00CD6CA5" w:rsidP="009403D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entendi este texto.</w:t>
      </w:r>
    </w:p>
  </w:comment>
  <w:comment w:id="552" w:author="Dalton Solano dos Reis" w:date="2023-06-24T16:21:00Z" w:initials="DS">
    <w:p w14:paraId="23EC5400" w14:textId="77777777" w:rsidR="00CD6CA5" w:rsidRDefault="00CD6CA5" w:rsidP="00B6773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 antes.</w:t>
      </w:r>
    </w:p>
  </w:comment>
  <w:comment w:id="554" w:author="Dalton Solano dos Reis" w:date="2023-06-24T16:22:00Z" w:initials="DS">
    <w:p w14:paraId="4059A6C2" w14:textId="77777777" w:rsidR="00CD6CA5" w:rsidRDefault="00CD6CA5" w:rsidP="00B95BCF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descrito.</w:t>
      </w:r>
    </w:p>
  </w:comment>
  <w:comment w:id="557" w:author="Dalton Solano dos Reis" w:date="2023-06-24T16:24:00Z" w:initials="DS">
    <w:p w14:paraId="62C00C86" w14:textId="77777777" w:rsidR="00CD6CA5" w:rsidRDefault="00CD6CA5" w:rsidP="00A846F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Já descrito.</w:t>
      </w:r>
    </w:p>
  </w:comment>
  <w:comment w:id="564" w:author="Dalton Solano dos Reis" w:date="2023-06-24T16:24:00Z" w:initials="DS">
    <w:p w14:paraId="606C19B4" w14:textId="77777777" w:rsidR="00CD6CA5" w:rsidRDefault="00CD6CA5" w:rsidP="00C8531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Em texto científicos devesse evitar o uso de palavras deste tipo … exageradas.</w:t>
      </w:r>
    </w:p>
  </w:comment>
  <w:comment w:id="570" w:author="Dalton Solano dos Reis" w:date="2023-06-24T16:26:00Z" w:initials="DS">
    <w:p w14:paraId="2F97283D" w14:textId="77777777" w:rsidR="00CD6CA5" w:rsidRDefault="00CD6CA5" w:rsidP="00F401E5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Me parce um pouco contraditório.</w:t>
      </w:r>
    </w:p>
  </w:comment>
  <w:comment w:id="562" w:author="Dalton Solano dos Reis" w:date="2023-06-24T16:27:00Z" w:initials="DS">
    <w:p w14:paraId="703D3388" w14:textId="77777777" w:rsidR="00CD6CA5" w:rsidRDefault="00CD6CA5" w:rsidP="005B0B76">
      <w:r>
        <w:rPr>
          <w:rStyle w:val="Refdecomentrio"/>
        </w:rPr>
        <w:annotationRef/>
      </w:r>
      <w:r>
        <w:rPr>
          <w:sz w:val="20"/>
          <w:szCs w:val="20"/>
        </w:rPr>
        <w:t>Já descrito.</w:t>
      </w:r>
    </w:p>
  </w:comment>
  <w:comment w:id="573" w:author="Dalton Solano dos Reis" w:date="2023-06-24T16:30:00Z" w:initials="DS">
    <w:p w14:paraId="6300293F" w14:textId="77777777" w:rsidR="00EA403A" w:rsidRDefault="00EA403A" w:rsidP="008A18BA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Ficou confuso, antes diz que usar a imagem da peça não funcionava. Agora diz que sim.</w:t>
      </w:r>
    </w:p>
    <w:p w14:paraId="384E586E" w14:textId="77777777" w:rsidR="00EA403A" w:rsidRDefault="00EA403A" w:rsidP="008A18BA">
      <w:r>
        <w:rPr>
          <w:color w:val="000000"/>
          <w:sz w:val="20"/>
          <w:szCs w:val="20"/>
        </w:rPr>
        <w:t>Tem de melhorar explicando que só usar a imagem da peça não, mas o uso da imagem da peça com mais alguma imagem com características boas (apêndice B) para um marcador é viável.</w:t>
      </w:r>
    </w:p>
  </w:comment>
  <w:comment w:id="584" w:author="Dalton Solano dos Reis" w:date="2023-06-24T16:36:00Z" w:initials="DS">
    <w:p w14:paraId="33CD8BD8" w14:textId="77777777" w:rsidR="00EA403A" w:rsidRDefault="00EA403A" w:rsidP="00D6437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Não encontrei a referência: Hammady; Ma; Temple (2016</w:t>
      </w:r>
    </w:p>
  </w:comment>
  <w:comment w:id="585" w:author="Dalton Solano dos Reis" w:date="2023-06-24T16:37:00Z" w:initials="DS">
    <w:p w14:paraId="2D112830" w14:textId="77777777" w:rsidR="00EA403A" w:rsidRDefault="00EA403A" w:rsidP="00E36567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Marcar com bibliotecária da FURB para conferir se as citações/referências estão certas.</w:t>
      </w:r>
    </w:p>
  </w:comment>
  <w:comment w:id="586" w:author="Dalton Solano dos Reis" w:date="2023-06-24T16:32:00Z" w:initials="DS">
    <w:p w14:paraId="5FA94208" w14:textId="36F379DE" w:rsidR="00EA403A" w:rsidRDefault="00EA403A" w:rsidP="00313C8D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87" w:author="Dalton Solano dos Reis" w:date="2023-06-24T16:33:00Z" w:initials="DS">
    <w:p w14:paraId="59364BDD" w14:textId="77777777" w:rsidR="00EA403A" w:rsidRDefault="00EA403A" w:rsidP="00691F0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está 2022.</w:t>
      </w:r>
    </w:p>
  </w:comment>
  <w:comment w:id="588" w:author="Dalton Solano dos Reis" w:date="2023-06-24T16:33:00Z" w:initials="DS">
    <w:p w14:paraId="1CE8A5A4" w14:textId="77777777" w:rsidR="00EA403A" w:rsidRDefault="00EA403A" w:rsidP="00AB13E3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89" w:author="Dalton Solano dos Reis" w:date="2023-06-24T16:34:00Z" w:initials="DS">
    <w:p w14:paraId="179AA797" w14:textId="77777777" w:rsidR="00EA403A" w:rsidRDefault="00EA403A" w:rsidP="00096DF6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Citação está ano 2011.</w:t>
      </w:r>
    </w:p>
  </w:comment>
  <w:comment w:id="590" w:author="Dalton Solano dos Reis" w:date="2023-06-24T16:35:00Z" w:initials="DS">
    <w:p w14:paraId="70720738" w14:textId="77777777" w:rsidR="00EA403A" w:rsidRDefault="00EA403A" w:rsidP="00723D4C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Ordem alfabética.</w:t>
      </w:r>
    </w:p>
  </w:comment>
  <w:comment w:id="592" w:author="Dalton Solano dos Reis" w:date="2023-06-24T16:36:00Z" w:initials="DS">
    <w:p w14:paraId="34933484" w14:textId="77777777" w:rsidR="00EA403A" w:rsidRDefault="00EA403A" w:rsidP="005C69AE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Na citação está ano 2022.</w:t>
      </w:r>
    </w:p>
  </w:comment>
  <w:comment w:id="602" w:author="Dalton Solano dos Reis" w:date="2023-06-24T16:38:00Z" w:initials="DS">
    <w:p w14:paraId="24DF34E3" w14:textId="77777777" w:rsidR="00EA403A" w:rsidRDefault="00EA403A" w:rsidP="007F1A11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Arrumar para usar o nome dos cenários usando fonte certa.</w:t>
      </w:r>
    </w:p>
  </w:comment>
  <w:comment w:id="603" w:author="Dalton Solano dos Reis" w:date="2023-06-24T16:39:00Z" w:initials="DS">
    <w:p w14:paraId="28E7079B" w14:textId="77777777" w:rsidR="00EA403A" w:rsidRDefault="00EA403A" w:rsidP="005076AB">
      <w:r>
        <w:rPr>
          <w:rStyle w:val="Refdecomentrio"/>
        </w:rPr>
        <w:annotationRef/>
      </w:r>
      <w:r>
        <w:rPr>
          <w:color w:val="000000"/>
          <w:sz w:val="20"/>
          <w:szCs w:val="20"/>
        </w:rPr>
        <w:t>É o cenário da válvula mesmo.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DC0725F" w15:done="0"/>
  <w15:commentEx w15:paraId="1AA2AE6B" w15:done="0"/>
  <w15:commentEx w15:paraId="5F9CF0BD" w15:done="0"/>
  <w15:commentEx w15:paraId="3B1823D7" w15:done="0"/>
  <w15:commentEx w15:paraId="39146C60" w15:done="0"/>
  <w15:commentEx w15:paraId="1AC0A76E" w15:done="0"/>
  <w15:commentEx w15:paraId="608E6588" w15:done="0"/>
  <w15:commentEx w15:paraId="050AD647" w15:done="0"/>
  <w15:commentEx w15:paraId="7B3C95E3" w15:done="0"/>
  <w15:commentEx w15:paraId="6966CC2F" w15:done="0"/>
  <w15:commentEx w15:paraId="6D3F3DF6" w15:done="0"/>
  <w15:commentEx w15:paraId="14C7E8C8" w15:done="0"/>
  <w15:commentEx w15:paraId="509A375F" w15:done="0"/>
  <w15:commentEx w15:paraId="4B9D13BD" w15:done="0"/>
  <w15:commentEx w15:paraId="496A11CB" w15:done="0"/>
  <w15:commentEx w15:paraId="2CDB85CC" w15:done="0"/>
  <w15:commentEx w15:paraId="0F0C39DB" w15:done="0"/>
  <w15:commentEx w15:paraId="4DF6720B" w15:done="0"/>
  <w15:commentEx w15:paraId="45B05988" w15:done="0"/>
  <w15:commentEx w15:paraId="4EF820C4" w15:done="0"/>
  <w15:commentEx w15:paraId="42E6DADA" w15:done="0"/>
  <w15:commentEx w15:paraId="57D071AE" w15:done="0"/>
  <w15:commentEx w15:paraId="396257A9" w15:done="0"/>
  <w15:commentEx w15:paraId="4A7D3F6A" w15:done="0"/>
  <w15:commentEx w15:paraId="48C59960" w15:done="0"/>
  <w15:commentEx w15:paraId="014119F2" w15:done="0"/>
  <w15:commentEx w15:paraId="1FA4D8BE" w15:done="0"/>
  <w15:commentEx w15:paraId="2995D025" w15:done="0"/>
  <w15:commentEx w15:paraId="0DF777DD" w15:done="0"/>
  <w15:commentEx w15:paraId="0BA17C67" w15:done="0"/>
  <w15:commentEx w15:paraId="4BEB36CB" w15:done="0"/>
  <w15:commentEx w15:paraId="7A901C08" w15:done="0"/>
  <w15:commentEx w15:paraId="3882EF70" w15:done="0"/>
  <w15:commentEx w15:paraId="376A11FE" w15:done="0"/>
  <w15:commentEx w15:paraId="04A68677" w15:done="0"/>
  <w15:commentEx w15:paraId="39CC3C7B" w15:done="0"/>
  <w15:commentEx w15:paraId="23EC5400" w15:done="0"/>
  <w15:commentEx w15:paraId="4059A6C2" w15:done="0"/>
  <w15:commentEx w15:paraId="62C00C86" w15:done="0"/>
  <w15:commentEx w15:paraId="606C19B4" w15:done="0"/>
  <w15:commentEx w15:paraId="2F97283D" w15:done="0"/>
  <w15:commentEx w15:paraId="703D3388" w15:done="0"/>
  <w15:commentEx w15:paraId="384E586E" w15:done="0"/>
  <w15:commentEx w15:paraId="33CD8BD8" w15:done="0"/>
  <w15:commentEx w15:paraId="2D112830" w15:done="0"/>
  <w15:commentEx w15:paraId="5FA94208" w15:done="0"/>
  <w15:commentEx w15:paraId="59364BDD" w15:done="0"/>
  <w15:commentEx w15:paraId="1CE8A5A4" w15:done="0"/>
  <w15:commentEx w15:paraId="179AA797" w15:done="0"/>
  <w15:commentEx w15:paraId="70720738" w15:done="0"/>
  <w15:commentEx w15:paraId="34933484" w15:done="0"/>
  <w15:commentEx w15:paraId="24DF34E3" w15:done="0"/>
  <w15:commentEx w15:paraId="28E7079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4156EB" w16cex:dateUtc="2023-06-24T14:50:00Z"/>
  <w16cex:commentExtensible w16cex:durableId="2841581A" w16cex:dateUtc="2023-06-24T14:55:00Z"/>
  <w16cex:commentExtensible w16cex:durableId="28415B68" w16cex:dateUtc="2023-06-24T15:09:00Z"/>
  <w16cex:commentExtensible w16cex:durableId="28415D5A" w16cex:dateUtc="2023-06-24T15:17:00Z"/>
  <w16cex:commentExtensible w16cex:durableId="2841712A" w16cex:dateUtc="2023-06-24T16:42:00Z"/>
  <w16cex:commentExtensible w16cex:durableId="28417203" w16cex:dateUtc="2023-06-24T16:45:00Z"/>
  <w16cex:commentExtensible w16cex:durableId="2841722E" w16cex:dateUtc="2023-06-24T16:46:00Z"/>
  <w16cex:commentExtensible w16cex:durableId="284173FA" w16cex:dateUtc="2023-06-24T16:54:00Z"/>
  <w16cex:commentExtensible w16cex:durableId="28417456" w16cex:dateUtc="2023-06-24T16:55:00Z"/>
  <w16cex:commentExtensible w16cex:durableId="2841745E" w16cex:dateUtc="2023-06-24T16:55:00Z"/>
  <w16cex:commentExtensible w16cex:durableId="284174E8" w16cex:dateUtc="2023-06-24T16:58:00Z"/>
  <w16cex:commentExtensible w16cex:durableId="2841754C" w16cex:dateUtc="2023-06-24T16:59:00Z"/>
  <w16cex:commentExtensible w16cex:durableId="284175E1" w16cex:dateUtc="2023-06-24T17:02:00Z"/>
  <w16cex:commentExtensible w16cex:durableId="284177EA" w16cex:dateUtc="2023-06-24T17:10:00Z"/>
  <w16cex:commentExtensible w16cex:durableId="2841790E" w16cex:dateUtc="2023-06-24T17:15:00Z"/>
  <w16cex:commentExtensible w16cex:durableId="28417957" w16cex:dateUtc="2023-06-24T17:16:00Z"/>
  <w16cex:commentExtensible w16cex:durableId="2841799A" w16cex:dateUtc="2023-06-24T17:18:00Z"/>
  <w16cex:commentExtensible w16cex:durableId="284179F6" w16cex:dateUtc="2023-06-24T17:19:00Z"/>
  <w16cex:commentExtensible w16cex:durableId="28417DE6" w16cex:dateUtc="2023-06-24T17:36:00Z"/>
  <w16cex:commentExtensible w16cex:durableId="28418371" w16cex:dateUtc="2023-06-24T18:00:00Z"/>
  <w16cex:commentExtensible w16cex:durableId="2841838D" w16cex:dateUtc="2023-06-24T18:00:00Z"/>
  <w16cex:commentExtensible w16cex:durableId="2841839F" w16cex:dateUtc="2023-06-24T18:00:00Z"/>
  <w16cex:commentExtensible w16cex:durableId="2841847B" w16cex:dateUtc="2023-06-24T18:04:00Z"/>
  <w16cex:commentExtensible w16cex:durableId="284185A1" w16cex:dateUtc="2023-06-24T18:09:00Z"/>
  <w16cex:commentExtensible w16cex:durableId="284186F7" w16cex:dateUtc="2023-06-24T18:15:00Z"/>
  <w16cex:commentExtensible w16cex:durableId="28418923" w16cex:dateUtc="2023-06-24T18:24:00Z"/>
  <w16cex:commentExtensible w16cex:durableId="28418F1E" w16cex:dateUtc="2023-06-24T18:49:00Z"/>
  <w16cex:commentExtensible w16cex:durableId="28418FD3" w16cex:dateUtc="2023-06-24T18:52:00Z"/>
  <w16cex:commentExtensible w16cex:durableId="283EC3BE" w16cex:dateUtc="2023-06-22T15:57:00Z"/>
  <w16cex:commentExtensible w16cex:durableId="2841926B" w16cex:dateUtc="2023-06-24T19:03:00Z"/>
  <w16cex:commentExtensible w16cex:durableId="28419371" w16cex:dateUtc="2023-06-24T19:08:00Z"/>
  <w16cex:commentExtensible w16cex:durableId="284193F9" w16cex:dateUtc="2023-06-24T19:10:00Z"/>
  <w16cex:commentExtensible w16cex:durableId="2841946A" w16cex:dateUtc="2023-06-24T19:12:00Z"/>
  <w16cex:commentExtensible w16cex:durableId="284194BB" w16cex:dateUtc="2023-06-24T19:13:00Z"/>
  <w16cex:commentExtensible w16cex:durableId="28419511" w16cex:dateUtc="2023-06-24T19:15:00Z"/>
  <w16cex:commentExtensible w16cex:durableId="28419622" w16cex:dateUtc="2023-06-24T19:19:00Z"/>
  <w16cex:commentExtensible w16cex:durableId="28419695" w16cex:dateUtc="2023-06-24T19:21:00Z"/>
  <w16cex:commentExtensible w16cex:durableId="284196BC" w16cex:dateUtc="2023-06-24T19:22:00Z"/>
  <w16cex:commentExtensible w16cex:durableId="28419727" w16cex:dateUtc="2023-06-24T19:24:00Z"/>
  <w16cex:commentExtensible w16cex:durableId="28419756" w16cex:dateUtc="2023-06-24T19:24:00Z"/>
  <w16cex:commentExtensible w16cex:durableId="284197CD" w16cex:dateUtc="2023-06-24T19:26:00Z"/>
  <w16cex:commentExtensible w16cex:durableId="284197F8" w16cex:dateUtc="2023-06-24T19:27:00Z"/>
  <w16cex:commentExtensible w16cex:durableId="284198A0" w16cex:dateUtc="2023-06-24T19:30:00Z"/>
  <w16cex:commentExtensible w16cex:durableId="28419A21" w16cex:dateUtc="2023-06-24T19:36:00Z"/>
  <w16cex:commentExtensible w16cex:durableId="28419A58" w16cex:dateUtc="2023-06-24T19:37:00Z"/>
  <w16cex:commentExtensible w16cex:durableId="2841990C" w16cex:dateUtc="2023-06-24T19:32:00Z"/>
  <w16cex:commentExtensible w16cex:durableId="28419942" w16cex:dateUtc="2023-06-24T19:33:00Z"/>
  <w16cex:commentExtensible w16cex:durableId="2841995B" w16cex:dateUtc="2023-06-24T19:33:00Z"/>
  <w16cex:commentExtensible w16cex:durableId="2841998B" w16cex:dateUtc="2023-06-24T19:34:00Z"/>
  <w16cex:commentExtensible w16cex:durableId="284199BE" w16cex:dateUtc="2023-06-24T19:35:00Z"/>
  <w16cex:commentExtensible w16cex:durableId="284199F7" w16cex:dateUtc="2023-06-24T19:36:00Z"/>
  <w16cex:commentExtensible w16cex:durableId="28419A89" w16cex:dateUtc="2023-06-24T19:38:00Z"/>
  <w16cex:commentExtensible w16cex:durableId="28419AC6" w16cex:dateUtc="2023-06-24T19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DC0725F" w16cid:durableId="284156EB"/>
  <w16cid:commentId w16cid:paraId="1AA2AE6B" w16cid:durableId="2841581A"/>
  <w16cid:commentId w16cid:paraId="5F9CF0BD" w16cid:durableId="28415B68"/>
  <w16cid:commentId w16cid:paraId="3B1823D7" w16cid:durableId="28415D5A"/>
  <w16cid:commentId w16cid:paraId="39146C60" w16cid:durableId="2841712A"/>
  <w16cid:commentId w16cid:paraId="1AC0A76E" w16cid:durableId="28417203"/>
  <w16cid:commentId w16cid:paraId="608E6588" w16cid:durableId="2841722E"/>
  <w16cid:commentId w16cid:paraId="050AD647" w16cid:durableId="284173FA"/>
  <w16cid:commentId w16cid:paraId="7B3C95E3" w16cid:durableId="28417456"/>
  <w16cid:commentId w16cid:paraId="6966CC2F" w16cid:durableId="2841745E"/>
  <w16cid:commentId w16cid:paraId="6D3F3DF6" w16cid:durableId="284174E8"/>
  <w16cid:commentId w16cid:paraId="14C7E8C8" w16cid:durableId="2841754C"/>
  <w16cid:commentId w16cid:paraId="509A375F" w16cid:durableId="284175E1"/>
  <w16cid:commentId w16cid:paraId="4B9D13BD" w16cid:durableId="284177EA"/>
  <w16cid:commentId w16cid:paraId="496A11CB" w16cid:durableId="2841790E"/>
  <w16cid:commentId w16cid:paraId="2CDB85CC" w16cid:durableId="28417957"/>
  <w16cid:commentId w16cid:paraId="0F0C39DB" w16cid:durableId="2841799A"/>
  <w16cid:commentId w16cid:paraId="4DF6720B" w16cid:durableId="284179F6"/>
  <w16cid:commentId w16cid:paraId="45B05988" w16cid:durableId="28417DE6"/>
  <w16cid:commentId w16cid:paraId="4EF820C4" w16cid:durableId="28418371"/>
  <w16cid:commentId w16cid:paraId="42E6DADA" w16cid:durableId="2841838D"/>
  <w16cid:commentId w16cid:paraId="57D071AE" w16cid:durableId="2841839F"/>
  <w16cid:commentId w16cid:paraId="396257A9" w16cid:durableId="2841847B"/>
  <w16cid:commentId w16cid:paraId="4A7D3F6A" w16cid:durableId="284185A1"/>
  <w16cid:commentId w16cid:paraId="48C59960" w16cid:durableId="284186F7"/>
  <w16cid:commentId w16cid:paraId="014119F2" w16cid:durableId="28418923"/>
  <w16cid:commentId w16cid:paraId="1FA4D8BE" w16cid:durableId="28418F1E"/>
  <w16cid:commentId w16cid:paraId="2995D025" w16cid:durableId="28418FD3"/>
  <w16cid:commentId w16cid:paraId="0DF777DD" w16cid:durableId="283EC3BE"/>
  <w16cid:commentId w16cid:paraId="0BA17C67" w16cid:durableId="2841926B"/>
  <w16cid:commentId w16cid:paraId="4BEB36CB" w16cid:durableId="28419371"/>
  <w16cid:commentId w16cid:paraId="7A901C08" w16cid:durableId="284193F9"/>
  <w16cid:commentId w16cid:paraId="3882EF70" w16cid:durableId="2841946A"/>
  <w16cid:commentId w16cid:paraId="376A11FE" w16cid:durableId="284194BB"/>
  <w16cid:commentId w16cid:paraId="04A68677" w16cid:durableId="28419511"/>
  <w16cid:commentId w16cid:paraId="39CC3C7B" w16cid:durableId="28419622"/>
  <w16cid:commentId w16cid:paraId="23EC5400" w16cid:durableId="28419695"/>
  <w16cid:commentId w16cid:paraId="4059A6C2" w16cid:durableId="284196BC"/>
  <w16cid:commentId w16cid:paraId="62C00C86" w16cid:durableId="28419727"/>
  <w16cid:commentId w16cid:paraId="606C19B4" w16cid:durableId="28419756"/>
  <w16cid:commentId w16cid:paraId="2F97283D" w16cid:durableId="284197CD"/>
  <w16cid:commentId w16cid:paraId="703D3388" w16cid:durableId="284197F8"/>
  <w16cid:commentId w16cid:paraId="384E586E" w16cid:durableId="284198A0"/>
  <w16cid:commentId w16cid:paraId="33CD8BD8" w16cid:durableId="28419A21"/>
  <w16cid:commentId w16cid:paraId="2D112830" w16cid:durableId="28419A58"/>
  <w16cid:commentId w16cid:paraId="5FA94208" w16cid:durableId="2841990C"/>
  <w16cid:commentId w16cid:paraId="59364BDD" w16cid:durableId="28419942"/>
  <w16cid:commentId w16cid:paraId="1CE8A5A4" w16cid:durableId="2841995B"/>
  <w16cid:commentId w16cid:paraId="179AA797" w16cid:durableId="2841998B"/>
  <w16cid:commentId w16cid:paraId="70720738" w16cid:durableId="284199BE"/>
  <w16cid:commentId w16cid:paraId="34933484" w16cid:durableId="284199F7"/>
  <w16cid:commentId w16cid:paraId="24DF34E3" w16cid:durableId="28419A89"/>
  <w16cid:commentId w16cid:paraId="28E7079B" w16cid:durableId="28419A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DEF29" w14:textId="77777777" w:rsidR="00A7488A" w:rsidRDefault="00A7488A">
      <w:r>
        <w:separator/>
      </w:r>
    </w:p>
    <w:p w14:paraId="007CED50" w14:textId="77777777" w:rsidR="00A7488A" w:rsidRDefault="00A7488A"/>
  </w:endnote>
  <w:endnote w:type="continuationSeparator" w:id="0">
    <w:p w14:paraId="0B293D41" w14:textId="77777777" w:rsidR="00A7488A" w:rsidRDefault="00A7488A">
      <w:r>
        <w:continuationSeparator/>
      </w:r>
    </w:p>
    <w:p w14:paraId="481F8A5B" w14:textId="77777777" w:rsidR="00A7488A" w:rsidRDefault="00A7488A"/>
  </w:endnote>
  <w:endnote w:type="continuationNotice" w:id="1">
    <w:p w14:paraId="3FCDA6E5" w14:textId="77777777" w:rsidR="00A7488A" w:rsidRDefault="00A7488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4037C09D" w:rsidR="004517A4" w:rsidRPr="004F628A" w:rsidRDefault="00815FE5" w:rsidP="008F41C6">
    <w:pPr>
      <w:pStyle w:val="Rodap"/>
      <w:pBdr>
        <w:top w:val="single" w:sz="4" w:space="1" w:color="auto"/>
      </w:pBdr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0D34FB">
      <w:rPr>
        <w:sz w:val="20"/>
      </w:rPr>
      <w:t>3</w:t>
    </w:r>
    <w:r>
      <w:rPr>
        <w:sz w:val="20"/>
      </w:rPr>
      <w:t>/</w:t>
    </w:r>
    <w:r w:rsidR="0087190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420CB" w14:textId="77777777" w:rsidR="00A7488A" w:rsidRDefault="00A7488A">
      <w:r>
        <w:separator/>
      </w:r>
    </w:p>
    <w:p w14:paraId="219ACBD0" w14:textId="77777777" w:rsidR="00A7488A" w:rsidRDefault="00A7488A"/>
  </w:footnote>
  <w:footnote w:type="continuationSeparator" w:id="0">
    <w:p w14:paraId="1E3E4343" w14:textId="77777777" w:rsidR="00A7488A" w:rsidRDefault="00A7488A">
      <w:r>
        <w:continuationSeparator/>
      </w:r>
    </w:p>
    <w:p w14:paraId="55A721C7" w14:textId="77777777" w:rsidR="00A7488A" w:rsidRDefault="00A7488A"/>
  </w:footnote>
  <w:footnote w:type="continuationNotice" w:id="1">
    <w:p w14:paraId="12E6C10F" w14:textId="77777777" w:rsidR="00A7488A" w:rsidRDefault="00A7488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C1C610C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2FAD3C63"/>
    <w:multiLevelType w:val="hybridMultilevel"/>
    <w:tmpl w:val="8C66C00C"/>
    <w:lvl w:ilvl="0" w:tplc="0416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C8008DF"/>
    <w:multiLevelType w:val="hybridMultilevel"/>
    <w:tmpl w:val="8190F126"/>
    <w:lvl w:ilvl="0" w:tplc="A14C8E4C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60" w:hanging="360"/>
      </w:pPr>
    </w:lvl>
    <w:lvl w:ilvl="2" w:tplc="0416001B" w:tentative="1">
      <w:start w:val="1"/>
      <w:numFmt w:val="lowerRoman"/>
      <w:lvlText w:val="%3."/>
      <w:lvlJc w:val="right"/>
      <w:pPr>
        <w:ind w:left="2480" w:hanging="180"/>
      </w:pPr>
    </w:lvl>
    <w:lvl w:ilvl="3" w:tplc="0416000F" w:tentative="1">
      <w:start w:val="1"/>
      <w:numFmt w:val="decimal"/>
      <w:lvlText w:val="%4."/>
      <w:lvlJc w:val="left"/>
      <w:pPr>
        <w:ind w:left="3200" w:hanging="360"/>
      </w:pPr>
    </w:lvl>
    <w:lvl w:ilvl="4" w:tplc="04160019" w:tentative="1">
      <w:start w:val="1"/>
      <w:numFmt w:val="lowerLetter"/>
      <w:lvlText w:val="%5."/>
      <w:lvlJc w:val="left"/>
      <w:pPr>
        <w:ind w:left="3920" w:hanging="360"/>
      </w:pPr>
    </w:lvl>
    <w:lvl w:ilvl="5" w:tplc="0416001B" w:tentative="1">
      <w:start w:val="1"/>
      <w:numFmt w:val="lowerRoman"/>
      <w:lvlText w:val="%6."/>
      <w:lvlJc w:val="right"/>
      <w:pPr>
        <w:ind w:left="4640" w:hanging="180"/>
      </w:pPr>
    </w:lvl>
    <w:lvl w:ilvl="6" w:tplc="0416000F" w:tentative="1">
      <w:start w:val="1"/>
      <w:numFmt w:val="decimal"/>
      <w:lvlText w:val="%7."/>
      <w:lvlJc w:val="left"/>
      <w:pPr>
        <w:ind w:left="5360" w:hanging="360"/>
      </w:pPr>
    </w:lvl>
    <w:lvl w:ilvl="7" w:tplc="04160019" w:tentative="1">
      <w:start w:val="1"/>
      <w:numFmt w:val="lowerLetter"/>
      <w:lvlText w:val="%8."/>
      <w:lvlJc w:val="left"/>
      <w:pPr>
        <w:ind w:left="6080" w:hanging="360"/>
      </w:pPr>
    </w:lvl>
    <w:lvl w:ilvl="8" w:tplc="0416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657334E5"/>
    <w:multiLevelType w:val="multilevel"/>
    <w:tmpl w:val="E7AC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A22E82"/>
    <w:multiLevelType w:val="multilevel"/>
    <w:tmpl w:val="25E641A4"/>
    <w:lvl w:ilvl="0">
      <w:start w:val="1"/>
      <w:numFmt w:val="lowerLetter"/>
      <w:lvlText w:val="%1)"/>
      <w:lvlJc w:val="left"/>
      <w:pPr>
        <w:tabs>
          <w:tab w:val="num" w:pos="1248"/>
        </w:tabs>
        <w:ind w:left="1248" w:hanging="397"/>
      </w:pPr>
      <w:rPr>
        <w:rFonts w:hint="default"/>
        <w:b w:val="0"/>
        <w:bCs/>
      </w:rPr>
    </w:lvl>
    <w:lvl w:ilvl="1">
      <w:start w:val="1"/>
      <w:numFmt w:val="none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1520586992">
    <w:abstractNumId w:val="0"/>
  </w:num>
  <w:num w:numId="2" w16cid:durableId="410784544">
    <w:abstractNumId w:val="2"/>
  </w:num>
  <w:num w:numId="3" w16cid:durableId="6902257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0270352">
    <w:abstractNumId w:val="1"/>
  </w:num>
  <w:num w:numId="5" w16cid:durableId="7359336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92207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30429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82335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8456435">
    <w:abstractNumId w:val="0"/>
  </w:num>
  <w:num w:numId="10" w16cid:durableId="435175116">
    <w:abstractNumId w:val="0"/>
  </w:num>
  <w:num w:numId="11" w16cid:durableId="1130054422">
    <w:abstractNumId w:val="4"/>
  </w:num>
  <w:num w:numId="12" w16cid:durableId="11469672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9710408">
    <w:abstractNumId w:val="3"/>
  </w:num>
  <w:num w:numId="14" w16cid:durableId="40790710">
    <w:abstractNumId w:val="6"/>
  </w:num>
  <w:num w:numId="15" w16cid:durableId="1072775164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lton Solano dos Reis">
    <w15:presenceInfo w15:providerId="AD" w15:userId="S::dalton@furb.br::6af4c44a-d9df-45de-a1b2-d9ee411f495f"/>
  </w15:person>
  <w15:person w15:author="Henrique Delegrego">
    <w15:presenceInfo w15:providerId="Windows Live" w15:userId="dda1244064eddf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1600"/>
    <w:rsid w:val="00003097"/>
    <w:rsid w:val="0000481E"/>
    <w:rsid w:val="000054EF"/>
    <w:rsid w:val="00005EF9"/>
    <w:rsid w:val="00006F00"/>
    <w:rsid w:val="00010841"/>
    <w:rsid w:val="00011AFD"/>
    <w:rsid w:val="00011BB4"/>
    <w:rsid w:val="0001225A"/>
    <w:rsid w:val="00012922"/>
    <w:rsid w:val="000151EF"/>
    <w:rsid w:val="000153ED"/>
    <w:rsid w:val="0001575C"/>
    <w:rsid w:val="00015771"/>
    <w:rsid w:val="00015C4B"/>
    <w:rsid w:val="0001762F"/>
    <w:rsid w:val="00017861"/>
    <w:rsid w:val="000204E7"/>
    <w:rsid w:val="000225F3"/>
    <w:rsid w:val="00022D9A"/>
    <w:rsid w:val="00023503"/>
    <w:rsid w:val="00023F58"/>
    <w:rsid w:val="00023FA0"/>
    <w:rsid w:val="00024F20"/>
    <w:rsid w:val="000256AC"/>
    <w:rsid w:val="0002602F"/>
    <w:rsid w:val="0002688B"/>
    <w:rsid w:val="00027CE7"/>
    <w:rsid w:val="00030007"/>
    <w:rsid w:val="000304AE"/>
    <w:rsid w:val="000309FE"/>
    <w:rsid w:val="00030E4A"/>
    <w:rsid w:val="00031A27"/>
    <w:rsid w:val="0003204F"/>
    <w:rsid w:val="0003584A"/>
    <w:rsid w:val="00035C8D"/>
    <w:rsid w:val="00035F34"/>
    <w:rsid w:val="00036052"/>
    <w:rsid w:val="00037945"/>
    <w:rsid w:val="0004302F"/>
    <w:rsid w:val="0004542B"/>
    <w:rsid w:val="0005371F"/>
    <w:rsid w:val="00053FDD"/>
    <w:rsid w:val="00055CB1"/>
    <w:rsid w:val="00056313"/>
    <w:rsid w:val="000608E9"/>
    <w:rsid w:val="00062602"/>
    <w:rsid w:val="00062FCA"/>
    <w:rsid w:val="000632C1"/>
    <w:rsid w:val="00063F82"/>
    <w:rsid w:val="000640F3"/>
    <w:rsid w:val="000650A5"/>
    <w:rsid w:val="00065F68"/>
    <w:rsid w:val="000667DF"/>
    <w:rsid w:val="000727DB"/>
    <w:rsid w:val="00073058"/>
    <w:rsid w:val="000737D0"/>
    <w:rsid w:val="00073D93"/>
    <w:rsid w:val="00075792"/>
    <w:rsid w:val="000758B7"/>
    <w:rsid w:val="00080DCB"/>
    <w:rsid w:val="000810B1"/>
    <w:rsid w:val="0008123F"/>
    <w:rsid w:val="00081768"/>
    <w:rsid w:val="00081A87"/>
    <w:rsid w:val="00082CF1"/>
    <w:rsid w:val="000838D3"/>
    <w:rsid w:val="000838EC"/>
    <w:rsid w:val="00084520"/>
    <w:rsid w:val="00084EDB"/>
    <w:rsid w:val="00085F41"/>
    <w:rsid w:val="00092BE0"/>
    <w:rsid w:val="00096343"/>
    <w:rsid w:val="00097923"/>
    <w:rsid w:val="000A089D"/>
    <w:rsid w:val="000A104C"/>
    <w:rsid w:val="000A125D"/>
    <w:rsid w:val="000A3981"/>
    <w:rsid w:val="000A3EAB"/>
    <w:rsid w:val="000A586E"/>
    <w:rsid w:val="000A7C35"/>
    <w:rsid w:val="000B1065"/>
    <w:rsid w:val="000B1293"/>
    <w:rsid w:val="000B2318"/>
    <w:rsid w:val="000B3868"/>
    <w:rsid w:val="000B4223"/>
    <w:rsid w:val="000B4ADD"/>
    <w:rsid w:val="000B5251"/>
    <w:rsid w:val="000B5B44"/>
    <w:rsid w:val="000B7542"/>
    <w:rsid w:val="000B78CA"/>
    <w:rsid w:val="000C1926"/>
    <w:rsid w:val="000C1A18"/>
    <w:rsid w:val="000C605A"/>
    <w:rsid w:val="000D0425"/>
    <w:rsid w:val="000D262E"/>
    <w:rsid w:val="000D34FB"/>
    <w:rsid w:val="000D6A35"/>
    <w:rsid w:val="000E039E"/>
    <w:rsid w:val="000E0614"/>
    <w:rsid w:val="000E27F9"/>
    <w:rsid w:val="000E2B1E"/>
    <w:rsid w:val="000E3034"/>
    <w:rsid w:val="000E311F"/>
    <w:rsid w:val="000E3A68"/>
    <w:rsid w:val="000E5C46"/>
    <w:rsid w:val="000E659F"/>
    <w:rsid w:val="000E6CE0"/>
    <w:rsid w:val="000E6ED8"/>
    <w:rsid w:val="000E6F88"/>
    <w:rsid w:val="000F0681"/>
    <w:rsid w:val="000F0C30"/>
    <w:rsid w:val="000F1EDD"/>
    <w:rsid w:val="000F2F2C"/>
    <w:rsid w:val="000F77E3"/>
    <w:rsid w:val="000F7DF1"/>
    <w:rsid w:val="00100AAB"/>
    <w:rsid w:val="001052B6"/>
    <w:rsid w:val="001076FE"/>
    <w:rsid w:val="00107B02"/>
    <w:rsid w:val="00107D03"/>
    <w:rsid w:val="00111598"/>
    <w:rsid w:val="001134EA"/>
    <w:rsid w:val="00115C12"/>
    <w:rsid w:val="001164FE"/>
    <w:rsid w:val="00117EE4"/>
    <w:rsid w:val="00120B7A"/>
    <w:rsid w:val="0012138D"/>
    <w:rsid w:val="00122D14"/>
    <w:rsid w:val="00122EBD"/>
    <w:rsid w:val="00123614"/>
    <w:rsid w:val="00125B8C"/>
    <w:rsid w:val="001301B5"/>
    <w:rsid w:val="001323CF"/>
    <w:rsid w:val="001326B4"/>
    <w:rsid w:val="00133208"/>
    <w:rsid w:val="00134B67"/>
    <w:rsid w:val="00135C84"/>
    <w:rsid w:val="0013602E"/>
    <w:rsid w:val="0013644B"/>
    <w:rsid w:val="001364ED"/>
    <w:rsid w:val="001365CE"/>
    <w:rsid w:val="00137DE9"/>
    <w:rsid w:val="00141211"/>
    <w:rsid w:val="00141B34"/>
    <w:rsid w:val="00142E14"/>
    <w:rsid w:val="001459E4"/>
    <w:rsid w:val="0015094C"/>
    <w:rsid w:val="00152219"/>
    <w:rsid w:val="00152C86"/>
    <w:rsid w:val="00152CBB"/>
    <w:rsid w:val="0015382B"/>
    <w:rsid w:val="001554E9"/>
    <w:rsid w:val="001556D6"/>
    <w:rsid w:val="00156EB9"/>
    <w:rsid w:val="00156F84"/>
    <w:rsid w:val="0015752D"/>
    <w:rsid w:val="00160B92"/>
    <w:rsid w:val="00161EB7"/>
    <w:rsid w:val="00162BF1"/>
    <w:rsid w:val="00163CF2"/>
    <w:rsid w:val="001647EC"/>
    <w:rsid w:val="0016560C"/>
    <w:rsid w:val="00166EC1"/>
    <w:rsid w:val="00167840"/>
    <w:rsid w:val="00170884"/>
    <w:rsid w:val="00172D00"/>
    <w:rsid w:val="001765C7"/>
    <w:rsid w:val="0017759D"/>
    <w:rsid w:val="00177AF2"/>
    <w:rsid w:val="0018197B"/>
    <w:rsid w:val="00181CAF"/>
    <w:rsid w:val="00182284"/>
    <w:rsid w:val="0018307F"/>
    <w:rsid w:val="00184D51"/>
    <w:rsid w:val="00185F8F"/>
    <w:rsid w:val="00187C64"/>
    <w:rsid w:val="00190437"/>
    <w:rsid w:val="00190F99"/>
    <w:rsid w:val="00191954"/>
    <w:rsid w:val="00193178"/>
    <w:rsid w:val="001931F0"/>
    <w:rsid w:val="001939C0"/>
    <w:rsid w:val="00193AB8"/>
    <w:rsid w:val="00195771"/>
    <w:rsid w:val="00195FBC"/>
    <w:rsid w:val="001A0688"/>
    <w:rsid w:val="001A1591"/>
    <w:rsid w:val="001A3F23"/>
    <w:rsid w:val="001A6292"/>
    <w:rsid w:val="001A7190"/>
    <w:rsid w:val="001B0FD1"/>
    <w:rsid w:val="001B121C"/>
    <w:rsid w:val="001B2F1E"/>
    <w:rsid w:val="001B37E6"/>
    <w:rsid w:val="001B4420"/>
    <w:rsid w:val="001B5FCA"/>
    <w:rsid w:val="001B6E76"/>
    <w:rsid w:val="001B7764"/>
    <w:rsid w:val="001B78AA"/>
    <w:rsid w:val="001C0CF7"/>
    <w:rsid w:val="001C11D7"/>
    <w:rsid w:val="001C1F87"/>
    <w:rsid w:val="001C5CBB"/>
    <w:rsid w:val="001C6F15"/>
    <w:rsid w:val="001D0061"/>
    <w:rsid w:val="001D1134"/>
    <w:rsid w:val="001D60C3"/>
    <w:rsid w:val="001D6125"/>
    <w:rsid w:val="001D7E0C"/>
    <w:rsid w:val="001E06E6"/>
    <w:rsid w:val="001E24D0"/>
    <w:rsid w:val="001E4BE2"/>
    <w:rsid w:val="001E6340"/>
    <w:rsid w:val="001E6670"/>
    <w:rsid w:val="001E7E0C"/>
    <w:rsid w:val="001F6BF9"/>
    <w:rsid w:val="001F72B5"/>
    <w:rsid w:val="00201638"/>
    <w:rsid w:val="002018F5"/>
    <w:rsid w:val="00202362"/>
    <w:rsid w:val="00202516"/>
    <w:rsid w:val="00202F32"/>
    <w:rsid w:val="00202F3F"/>
    <w:rsid w:val="00203A94"/>
    <w:rsid w:val="00205D2C"/>
    <w:rsid w:val="0020737C"/>
    <w:rsid w:val="002073CD"/>
    <w:rsid w:val="00210A59"/>
    <w:rsid w:val="0021136B"/>
    <w:rsid w:val="0021489E"/>
    <w:rsid w:val="0021536F"/>
    <w:rsid w:val="00216A46"/>
    <w:rsid w:val="00217053"/>
    <w:rsid w:val="002176F3"/>
    <w:rsid w:val="00217888"/>
    <w:rsid w:val="002201CB"/>
    <w:rsid w:val="00221A30"/>
    <w:rsid w:val="00224680"/>
    <w:rsid w:val="00224BB2"/>
    <w:rsid w:val="00226A49"/>
    <w:rsid w:val="0023016C"/>
    <w:rsid w:val="002307B2"/>
    <w:rsid w:val="00230844"/>
    <w:rsid w:val="00230A96"/>
    <w:rsid w:val="00230D68"/>
    <w:rsid w:val="002332EC"/>
    <w:rsid w:val="002350FB"/>
    <w:rsid w:val="00235240"/>
    <w:rsid w:val="002368FD"/>
    <w:rsid w:val="00237455"/>
    <w:rsid w:val="00241DE9"/>
    <w:rsid w:val="002440B0"/>
    <w:rsid w:val="00245FA2"/>
    <w:rsid w:val="00246506"/>
    <w:rsid w:val="00247865"/>
    <w:rsid w:val="002518F9"/>
    <w:rsid w:val="0025495C"/>
    <w:rsid w:val="00256F17"/>
    <w:rsid w:val="002570ED"/>
    <w:rsid w:val="00257F81"/>
    <w:rsid w:val="002646AE"/>
    <w:rsid w:val="002664C1"/>
    <w:rsid w:val="00267043"/>
    <w:rsid w:val="00267D62"/>
    <w:rsid w:val="00270102"/>
    <w:rsid w:val="0027181D"/>
    <w:rsid w:val="00271D5F"/>
    <w:rsid w:val="0027230A"/>
    <w:rsid w:val="00274D76"/>
    <w:rsid w:val="00275EA9"/>
    <w:rsid w:val="00276F81"/>
    <w:rsid w:val="00277952"/>
    <w:rsid w:val="0028220E"/>
    <w:rsid w:val="00282D50"/>
    <w:rsid w:val="00282DA2"/>
    <w:rsid w:val="0028617A"/>
    <w:rsid w:val="002879A7"/>
    <w:rsid w:val="00287A50"/>
    <w:rsid w:val="00290A81"/>
    <w:rsid w:val="00291817"/>
    <w:rsid w:val="00292FEE"/>
    <w:rsid w:val="0029372D"/>
    <w:rsid w:val="002940D8"/>
    <w:rsid w:val="002958D0"/>
    <w:rsid w:val="0029608A"/>
    <w:rsid w:val="002A2188"/>
    <w:rsid w:val="002A3E33"/>
    <w:rsid w:val="002A492E"/>
    <w:rsid w:val="002A5656"/>
    <w:rsid w:val="002A7B50"/>
    <w:rsid w:val="002B1483"/>
    <w:rsid w:val="002B220D"/>
    <w:rsid w:val="002B2450"/>
    <w:rsid w:val="002B2B45"/>
    <w:rsid w:val="002B4718"/>
    <w:rsid w:val="002B4C10"/>
    <w:rsid w:val="002B5381"/>
    <w:rsid w:val="002C1564"/>
    <w:rsid w:val="002C2B04"/>
    <w:rsid w:val="002C3D25"/>
    <w:rsid w:val="002C7596"/>
    <w:rsid w:val="002D05A9"/>
    <w:rsid w:val="002D0F2A"/>
    <w:rsid w:val="002D1038"/>
    <w:rsid w:val="002D19BB"/>
    <w:rsid w:val="002D1DD6"/>
    <w:rsid w:val="002D55FC"/>
    <w:rsid w:val="002D6125"/>
    <w:rsid w:val="002D780A"/>
    <w:rsid w:val="002D7C6E"/>
    <w:rsid w:val="002E179E"/>
    <w:rsid w:val="002E251A"/>
    <w:rsid w:val="002E5BDE"/>
    <w:rsid w:val="002E6DD1"/>
    <w:rsid w:val="002F027E"/>
    <w:rsid w:val="002F06A1"/>
    <w:rsid w:val="002F1760"/>
    <w:rsid w:val="002F1B12"/>
    <w:rsid w:val="002F240A"/>
    <w:rsid w:val="002F24F8"/>
    <w:rsid w:val="002F522E"/>
    <w:rsid w:val="002F5469"/>
    <w:rsid w:val="002F5C20"/>
    <w:rsid w:val="002F6110"/>
    <w:rsid w:val="002F74E6"/>
    <w:rsid w:val="0030294E"/>
    <w:rsid w:val="00302CAB"/>
    <w:rsid w:val="003030A7"/>
    <w:rsid w:val="00304434"/>
    <w:rsid w:val="0030634F"/>
    <w:rsid w:val="003073D8"/>
    <w:rsid w:val="00307733"/>
    <w:rsid w:val="00307F1B"/>
    <w:rsid w:val="00310C9A"/>
    <w:rsid w:val="00312CEA"/>
    <w:rsid w:val="003151F6"/>
    <w:rsid w:val="00316435"/>
    <w:rsid w:val="003239A3"/>
    <w:rsid w:val="00326F1A"/>
    <w:rsid w:val="00327CB1"/>
    <w:rsid w:val="00331346"/>
    <w:rsid w:val="0033191A"/>
    <w:rsid w:val="00335048"/>
    <w:rsid w:val="003354F9"/>
    <w:rsid w:val="00336E31"/>
    <w:rsid w:val="00337D4B"/>
    <w:rsid w:val="00337E38"/>
    <w:rsid w:val="003408D5"/>
    <w:rsid w:val="00340B6D"/>
    <w:rsid w:val="00341FAD"/>
    <w:rsid w:val="0034274F"/>
    <w:rsid w:val="00342CC9"/>
    <w:rsid w:val="00344540"/>
    <w:rsid w:val="003463AC"/>
    <w:rsid w:val="003466AA"/>
    <w:rsid w:val="0034686F"/>
    <w:rsid w:val="00350929"/>
    <w:rsid w:val="00350BBB"/>
    <w:rsid w:val="003513EE"/>
    <w:rsid w:val="0035171B"/>
    <w:rsid w:val="00353280"/>
    <w:rsid w:val="00353404"/>
    <w:rsid w:val="00354533"/>
    <w:rsid w:val="003548C3"/>
    <w:rsid w:val="00354EDB"/>
    <w:rsid w:val="00356BAD"/>
    <w:rsid w:val="00360747"/>
    <w:rsid w:val="00362443"/>
    <w:rsid w:val="003654FC"/>
    <w:rsid w:val="00367932"/>
    <w:rsid w:val="00367DCF"/>
    <w:rsid w:val="0037117A"/>
    <w:rsid w:val="0037188A"/>
    <w:rsid w:val="00372D24"/>
    <w:rsid w:val="00373EB1"/>
    <w:rsid w:val="00374C5D"/>
    <w:rsid w:val="00375955"/>
    <w:rsid w:val="00383087"/>
    <w:rsid w:val="00383F0C"/>
    <w:rsid w:val="00384FA1"/>
    <w:rsid w:val="00385764"/>
    <w:rsid w:val="00385B3F"/>
    <w:rsid w:val="00390101"/>
    <w:rsid w:val="0039019C"/>
    <w:rsid w:val="003903A3"/>
    <w:rsid w:val="0039069F"/>
    <w:rsid w:val="0039083B"/>
    <w:rsid w:val="00392B8E"/>
    <w:rsid w:val="00395463"/>
    <w:rsid w:val="00395650"/>
    <w:rsid w:val="003961F2"/>
    <w:rsid w:val="00397F24"/>
    <w:rsid w:val="003A0CEA"/>
    <w:rsid w:val="003A2B7D"/>
    <w:rsid w:val="003A4A75"/>
    <w:rsid w:val="003A6BB0"/>
    <w:rsid w:val="003B10E9"/>
    <w:rsid w:val="003B1689"/>
    <w:rsid w:val="003B3BC9"/>
    <w:rsid w:val="003B5B43"/>
    <w:rsid w:val="003B61F6"/>
    <w:rsid w:val="003B647A"/>
    <w:rsid w:val="003B6789"/>
    <w:rsid w:val="003C10C1"/>
    <w:rsid w:val="003C12D7"/>
    <w:rsid w:val="003C2301"/>
    <w:rsid w:val="003C2FDD"/>
    <w:rsid w:val="003C30E7"/>
    <w:rsid w:val="003C4F5F"/>
    <w:rsid w:val="003C7040"/>
    <w:rsid w:val="003C7B95"/>
    <w:rsid w:val="003D0C23"/>
    <w:rsid w:val="003D27FE"/>
    <w:rsid w:val="003D281C"/>
    <w:rsid w:val="003D2A7D"/>
    <w:rsid w:val="003D70F7"/>
    <w:rsid w:val="003E1752"/>
    <w:rsid w:val="003E4F19"/>
    <w:rsid w:val="003E7739"/>
    <w:rsid w:val="003E7D15"/>
    <w:rsid w:val="003F07B4"/>
    <w:rsid w:val="003F176C"/>
    <w:rsid w:val="003F179E"/>
    <w:rsid w:val="003F203B"/>
    <w:rsid w:val="003F26EC"/>
    <w:rsid w:val="003F68EC"/>
    <w:rsid w:val="003F70A3"/>
    <w:rsid w:val="003F7919"/>
    <w:rsid w:val="0040006F"/>
    <w:rsid w:val="004018C0"/>
    <w:rsid w:val="00401D90"/>
    <w:rsid w:val="0040293A"/>
    <w:rsid w:val="004029AD"/>
    <w:rsid w:val="00402F52"/>
    <w:rsid w:val="0040349A"/>
    <w:rsid w:val="0040436D"/>
    <w:rsid w:val="00404709"/>
    <w:rsid w:val="00406452"/>
    <w:rsid w:val="00407E4F"/>
    <w:rsid w:val="00410543"/>
    <w:rsid w:val="00412A40"/>
    <w:rsid w:val="0041384D"/>
    <w:rsid w:val="004155AB"/>
    <w:rsid w:val="00416610"/>
    <w:rsid w:val="00416631"/>
    <w:rsid w:val="004173CC"/>
    <w:rsid w:val="0041780D"/>
    <w:rsid w:val="00417EE5"/>
    <w:rsid w:val="004205DC"/>
    <w:rsid w:val="00420748"/>
    <w:rsid w:val="00420DCB"/>
    <w:rsid w:val="004210EF"/>
    <w:rsid w:val="0042356B"/>
    <w:rsid w:val="00423677"/>
    <w:rsid w:val="004243D2"/>
    <w:rsid w:val="00424610"/>
    <w:rsid w:val="00426A15"/>
    <w:rsid w:val="00426DDB"/>
    <w:rsid w:val="00427927"/>
    <w:rsid w:val="004306DF"/>
    <w:rsid w:val="0043395C"/>
    <w:rsid w:val="00434FBA"/>
    <w:rsid w:val="00437ED7"/>
    <w:rsid w:val="0044125D"/>
    <w:rsid w:val="00442F45"/>
    <w:rsid w:val="00444951"/>
    <w:rsid w:val="00444A58"/>
    <w:rsid w:val="00445E77"/>
    <w:rsid w:val="00445FCD"/>
    <w:rsid w:val="004517A4"/>
    <w:rsid w:val="004518B0"/>
    <w:rsid w:val="004523EE"/>
    <w:rsid w:val="0045245D"/>
    <w:rsid w:val="004542A4"/>
    <w:rsid w:val="004547DC"/>
    <w:rsid w:val="00455329"/>
    <w:rsid w:val="00456DDF"/>
    <w:rsid w:val="00460542"/>
    <w:rsid w:val="004637BC"/>
    <w:rsid w:val="00464726"/>
    <w:rsid w:val="004673CE"/>
    <w:rsid w:val="00467DB6"/>
    <w:rsid w:val="00470AAC"/>
    <w:rsid w:val="00471F21"/>
    <w:rsid w:val="0047347E"/>
    <w:rsid w:val="0047425E"/>
    <w:rsid w:val="00474EBD"/>
    <w:rsid w:val="00476C78"/>
    <w:rsid w:val="004827CC"/>
    <w:rsid w:val="00484A8F"/>
    <w:rsid w:val="00485737"/>
    <w:rsid w:val="0048576D"/>
    <w:rsid w:val="004861CE"/>
    <w:rsid w:val="00487519"/>
    <w:rsid w:val="004879A8"/>
    <w:rsid w:val="00492E15"/>
    <w:rsid w:val="00493FCF"/>
    <w:rsid w:val="0049495C"/>
    <w:rsid w:val="00494FE8"/>
    <w:rsid w:val="0049792A"/>
    <w:rsid w:val="00497EF6"/>
    <w:rsid w:val="004A129C"/>
    <w:rsid w:val="004A145A"/>
    <w:rsid w:val="004A1509"/>
    <w:rsid w:val="004A1B74"/>
    <w:rsid w:val="004A2618"/>
    <w:rsid w:val="004A3FBD"/>
    <w:rsid w:val="004A5720"/>
    <w:rsid w:val="004A59B2"/>
    <w:rsid w:val="004A5DE5"/>
    <w:rsid w:val="004A6663"/>
    <w:rsid w:val="004A6E90"/>
    <w:rsid w:val="004B0996"/>
    <w:rsid w:val="004B1EAD"/>
    <w:rsid w:val="004B3848"/>
    <w:rsid w:val="004B5736"/>
    <w:rsid w:val="004B6B8F"/>
    <w:rsid w:val="004B6CC0"/>
    <w:rsid w:val="004B6D49"/>
    <w:rsid w:val="004B7511"/>
    <w:rsid w:val="004B79A5"/>
    <w:rsid w:val="004B7B5C"/>
    <w:rsid w:val="004C058D"/>
    <w:rsid w:val="004C404F"/>
    <w:rsid w:val="004C57B2"/>
    <w:rsid w:val="004C57F5"/>
    <w:rsid w:val="004C5B68"/>
    <w:rsid w:val="004C6F81"/>
    <w:rsid w:val="004C737D"/>
    <w:rsid w:val="004D1C5F"/>
    <w:rsid w:val="004D1E30"/>
    <w:rsid w:val="004D2846"/>
    <w:rsid w:val="004D43A6"/>
    <w:rsid w:val="004D66BF"/>
    <w:rsid w:val="004D7AED"/>
    <w:rsid w:val="004D7DFD"/>
    <w:rsid w:val="004E057C"/>
    <w:rsid w:val="004E1965"/>
    <w:rsid w:val="004E3673"/>
    <w:rsid w:val="004E37E7"/>
    <w:rsid w:val="004E4DA7"/>
    <w:rsid w:val="004E557E"/>
    <w:rsid w:val="004E5FF2"/>
    <w:rsid w:val="004E6619"/>
    <w:rsid w:val="004E698D"/>
    <w:rsid w:val="004E6B94"/>
    <w:rsid w:val="004E7775"/>
    <w:rsid w:val="004F1344"/>
    <w:rsid w:val="004F2876"/>
    <w:rsid w:val="004F3135"/>
    <w:rsid w:val="004F4E4C"/>
    <w:rsid w:val="004F628A"/>
    <w:rsid w:val="00501926"/>
    <w:rsid w:val="00502F03"/>
    <w:rsid w:val="00503373"/>
    <w:rsid w:val="00504375"/>
    <w:rsid w:val="005049B3"/>
    <w:rsid w:val="00510161"/>
    <w:rsid w:val="00511ABB"/>
    <w:rsid w:val="00512ACC"/>
    <w:rsid w:val="00515C87"/>
    <w:rsid w:val="00516075"/>
    <w:rsid w:val="00520403"/>
    <w:rsid w:val="0052042F"/>
    <w:rsid w:val="0052095A"/>
    <w:rsid w:val="00521ED7"/>
    <w:rsid w:val="00524193"/>
    <w:rsid w:val="00524FB2"/>
    <w:rsid w:val="0052591E"/>
    <w:rsid w:val="005326C2"/>
    <w:rsid w:val="00534958"/>
    <w:rsid w:val="00534968"/>
    <w:rsid w:val="00536336"/>
    <w:rsid w:val="005370E1"/>
    <w:rsid w:val="00537213"/>
    <w:rsid w:val="00537B53"/>
    <w:rsid w:val="005402D2"/>
    <w:rsid w:val="005404CF"/>
    <w:rsid w:val="00542ED7"/>
    <w:rsid w:val="0054375D"/>
    <w:rsid w:val="0054580B"/>
    <w:rsid w:val="005462E6"/>
    <w:rsid w:val="00550D4A"/>
    <w:rsid w:val="00551BD4"/>
    <w:rsid w:val="005529DD"/>
    <w:rsid w:val="00554256"/>
    <w:rsid w:val="0055516F"/>
    <w:rsid w:val="00555794"/>
    <w:rsid w:val="005564F1"/>
    <w:rsid w:val="0056124C"/>
    <w:rsid w:val="00563566"/>
    <w:rsid w:val="00564A29"/>
    <w:rsid w:val="00564FBC"/>
    <w:rsid w:val="00565F2C"/>
    <w:rsid w:val="00566762"/>
    <w:rsid w:val="005705A9"/>
    <w:rsid w:val="00572864"/>
    <w:rsid w:val="00573A6F"/>
    <w:rsid w:val="00573A96"/>
    <w:rsid w:val="005765E0"/>
    <w:rsid w:val="0058137D"/>
    <w:rsid w:val="00581411"/>
    <w:rsid w:val="005816A3"/>
    <w:rsid w:val="0058192E"/>
    <w:rsid w:val="0058307E"/>
    <w:rsid w:val="00583C73"/>
    <w:rsid w:val="005859FB"/>
    <w:rsid w:val="00585BA3"/>
    <w:rsid w:val="0058618A"/>
    <w:rsid w:val="005862B6"/>
    <w:rsid w:val="00594B25"/>
    <w:rsid w:val="0059742E"/>
    <w:rsid w:val="00597457"/>
    <w:rsid w:val="005A0BEE"/>
    <w:rsid w:val="005A4952"/>
    <w:rsid w:val="005B0062"/>
    <w:rsid w:val="005B0963"/>
    <w:rsid w:val="005B1701"/>
    <w:rsid w:val="005B20A1"/>
    <w:rsid w:val="005B2478"/>
    <w:rsid w:val="005B30A5"/>
    <w:rsid w:val="005B55D7"/>
    <w:rsid w:val="005B6A00"/>
    <w:rsid w:val="005B71CB"/>
    <w:rsid w:val="005C0633"/>
    <w:rsid w:val="005C1560"/>
    <w:rsid w:val="005C5E7F"/>
    <w:rsid w:val="005C72E4"/>
    <w:rsid w:val="005D065E"/>
    <w:rsid w:val="005D0979"/>
    <w:rsid w:val="005D1ED4"/>
    <w:rsid w:val="005D5B88"/>
    <w:rsid w:val="005E1019"/>
    <w:rsid w:val="005E35F3"/>
    <w:rsid w:val="005E400D"/>
    <w:rsid w:val="005E4C04"/>
    <w:rsid w:val="005E4D96"/>
    <w:rsid w:val="005E626C"/>
    <w:rsid w:val="005E698D"/>
    <w:rsid w:val="005E6FC0"/>
    <w:rsid w:val="005E7802"/>
    <w:rsid w:val="005F0632"/>
    <w:rsid w:val="005F0861"/>
    <w:rsid w:val="005F09F1"/>
    <w:rsid w:val="005F2015"/>
    <w:rsid w:val="005F2235"/>
    <w:rsid w:val="005F59D6"/>
    <w:rsid w:val="005F645A"/>
    <w:rsid w:val="005F71C3"/>
    <w:rsid w:val="005F7A81"/>
    <w:rsid w:val="00603067"/>
    <w:rsid w:val="00604ED8"/>
    <w:rsid w:val="006062D0"/>
    <w:rsid w:val="00606F9D"/>
    <w:rsid w:val="006118D1"/>
    <w:rsid w:val="00612BBE"/>
    <w:rsid w:val="0061447B"/>
    <w:rsid w:val="0061654F"/>
    <w:rsid w:val="00620605"/>
    <w:rsid w:val="00620D93"/>
    <w:rsid w:val="00620FE7"/>
    <w:rsid w:val="00623C76"/>
    <w:rsid w:val="0062576D"/>
    <w:rsid w:val="00625788"/>
    <w:rsid w:val="0062624B"/>
    <w:rsid w:val="006276B3"/>
    <w:rsid w:val="00632536"/>
    <w:rsid w:val="0063277E"/>
    <w:rsid w:val="00632B35"/>
    <w:rsid w:val="00634E3C"/>
    <w:rsid w:val="0064261C"/>
    <w:rsid w:val="006426D5"/>
    <w:rsid w:val="00642853"/>
    <w:rsid w:val="00642B0E"/>
    <w:rsid w:val="006456AC"/>
    <w:rsid w:val="006466FF"/>
    <w:rsid w:val="006511E3"/>
    <w:rsid w:val="00651554"/>
    <w:rsid w:val="00652195"/>
    <w:rsid w:val="0065248F"/>
    <w:rsid w:val="00654CA9"/>
    <w:rsid w:val="00655911"/>
    <w:rsid w:val="006567C1"/>
    <w:rsid w:val="00656C00"/>
    <w:rsid w:val="006606D8"/>
    <w:rsid w:val="00661967"/>
    <w:rsid w:val="00662D1F"/>
    <w:rsid w:val="00664866"/>
    <w:rsid w:val="006656B5"/>
    <w:rsid w:val="0066664D"/>
    <w:rsid w:val="00666844"/>
    <w:rsid w:val="00671B49"/>
    <w:rsid w:val="006727A4"/>
    <w:rsid w:val="00673062"/>
    <w:rsid w:val="0067313E"/>
    <w:rsid w:val="00676E63"/>
    <w:rsid w:val="006807BA"/>
    <w:rsid w:val="00680BDB"/>
    <w:rsid w:val="006810BA"/>
    <w:rsid w:val="006818C5"/>
    <w:rsid w:val="00682EBA"/>
    <w:rsid w:val="0068326A"/>
    <w:rsid w:val="006847A3"/>
    <w:rsid w:val="00690D31"/>
    <w:rsid w:val="006921AE"/>
    <w:rsid w:val="00695745"/>
    <w:rsid w:val="006A044F"/>
    <w:rsid w:val="006A0A1A"/>
    <w:rsid w:val="006A1CC6"/>
    <w:rsid w:val="006A1EAA"/>
    <w:rsid w:val="006A62CA"/>
    <w:rsid w:val="006A6460"/>
    <w:rsid w:val="006A66C9"/>
    <w:rsid w:val="006A7040"/>
    <w:rsid w:val="006A7C29"/>
    <w:rsid w:val="006B104E"/>
    <w:rsid w:val="006B27D3"/>
    <w:rsid w:val="006B4F09"/>
    <w:rsid w:val="006B5AEA"/>
    <w:rsid w:val="006B5FE6"/>
    <w:rsid w:val="006B6383"/>
    <w:rsid w:val="006B640D"/>
    <w:rsid w:val="006B6E3E"/>
    <w:rsid w:val="006B6EA9"/>
    <w:rsid w:val="006C0C3E"/>
    <w:rsid w:val="006C4279"/>
    <w:rsid w:val="006C4F0D"/>
    <w:rsid w:val="006C57A8"/>
    <w:rsid w:val="006C61FA"/>
    <w:rsid w:val="006C7058"/>
    <w:rsid w:val="006C7914"/>
    <w:rsid w:val="006C7EEC"/>
    <w:rsid w:val="006D0896"/>
    <w:rsid w:val="006D342B"/>
    <w:rsid w:val="006D4BBE"/>
    <w:rsid w:val="006D4E47"/>
    <w:rsid w:val="006D5926"/>
    <w:rsid w:val="006E41AD"/>
    <w:rsid w:val="006E4C02"/>
    <w:rsid w:val="006E50AE"/>
    <w:rsid w:val="006E61CB"/>
    <w:rsid w:val="006F27F1"/>
    <w:rsid w:val="006F294A"/>
    <w:rsid w:val="006F310D"/>
    <w:rsid w:val="006F7D9E"/>
    <w:rsid w:val="007018A8"/>
    <w:rsid w:val="00701F65"/>
    <w:rsid w:val="0070391A"/>
    <w:rsid w:val="00704704"/>
    <w:rsid w:val="00706486"/>
    <w:rsid w:val="00712890"/>
    <w:rsid w:val="007131C6"/>
    <w:rsid w:val="007149DF"/>
    <w:rsid w:val="00715027"/>
    <w:rsid w:val="0071616D"/>
    <w:rsid w:val="00717BDF"/>
    <w:rsid w:val="007206F3"/>
    <w:rsid w:val="00721822"/>
    <w:rsid w:val="007219FD"/>
    <w:rsid w:val="007247EE"/>
    <w:rsid w:val="00724B68"/>
    <w:rsid w:val="00725368"/>
    <w:rsid w:val="00725740"/>
    <w:rsid w:val="0072710C"/>
    <w:rsid w:val="00727814"/>
    <w:rsid w:val="007304F3"/>
    <w:rsid w:val="007317CF"/>
    <w:rsid w:val="00732936"/>
    <w:rsid w:val="00732CC5"/>
    <w:rsid w:val="00733FF9"/>
    <w:rsid w:val="007346F5"/>
    <w:rsid w:val="00737BE9"/>
    <w:rsid w:val="0074293C"/>
    <w:rsid w:val="00742D7B"/>
    <w:rsid w:val="00743926"/>
    <w:rsid w:val="00743FF1"/>
    <w:rsid w:val="0074460A"/>
    <w:rsid w:val="0074493B"/>
    <w:rsid w:val="00745A37"/>
    <w:rsid w:val="00745B17"/>
    <w:rsid w:val="00747F84"/>
    <w:rsid w:val="00750EC7"/>
    <w:rsid w:val="00750EE6"/>
    <w:rsid w:val="007515CB"/>
    <w:rsid w:val="00751CEE"/>
    <w:rsid w:val="00752825"/>
    <w:rsid w:val="00752B40"/>
    <w:rsid w:val="00752BB2"/>
    <w:rsid w:val="0075327E"/>
    <w:rsid w:val="00753D10"/>
    <w:rsid w:val="00753DB1"/>
    <w:rsid w:val="00754E20"/>
    <w:rsid w:val="007554DF"/>
    <w:rsid w:val="00755EE5"/>
    <w:rsid w:val="0075651B"/>
    <w:rsid w:val="00756765"/>
    <w:rsid w:val="0075776D"/>
    <w:rsid w:val="007613FB"/>
    <w:rsid w:val="00765A64"/>
    <w:rsid w:val="00766AE1"/>
    <w:rsid w:val="0076705E"/>
    <w:rsid w:val="007679F2"/>
    <w:rsid w:val="00770189"/>
    <w:rsid w:val="007701B5"/>
    <w:rsid w:val="007722BF"/>
    <w:rsid w:val="007733BB"/>
    <w:rsid w:val="007734E3"/>
    <w:rsid w:val="00774FCD"/>
    <w:rsid w:val="00775223"/>
    <w:rsid w:val="007764B6"/>
    <w:rsid w:val="00776F2C"/>
    <w:rsid w:val="007775CF"/>
    <w:rsid w:val="00780D0D"/>
    <w:rsid w:val="00782039"/>
    <w:rsid w:val="007843A3"/>
    <w:rsid w:val="00784B28"/>
    <w:rsid w:val="00784C50"/>
    <w:rsid w:val="007854B3"/>
    <w:rsid w:val="00785D92"/>
    <w:rsid w:val="0078787D"/>
    <w:rsid w:val="00787FA8"/>
    <w:rsid w:val="0079011E"/>
    <w:rsid w:val="007915EC"/>
    <w:rsid w:val="00791D7A"/>
    <w:rsid w:val="00792AB2"/>
    <w:rsid w:val="00796282"/>
    <w:rsid w:val="00796437"/>
    <w:rsid w:val="00796C1D"/>
    <w:rsid w:val="007A1E0B"/>
    <w:rsid w:val="007A2117"/>
    <w:rsid w:val="007A4773"/>
    <w:rsid w:val="007A56D7"/>
    <w:rsid w:val="007A5C5A"/>
    <w:rsid w:val="007A68F1"/>
    <w:rsid w:val="007A7B47"/>
    <w:rsid w:val="007B0207"/>
    <w:rsid w:val="007B0A11"/>
    <w:rsid w:val="007B1016"/>
    <w:rsid w:val="007B3BF1"/>
    <w:rsid w:val="007B58ED"/>
    <w:rsid w:val="007B78B6"/>
    <w:rsid w:val="007C0564"/>
    <w:rsid w:val="007C080E"/>
    <w:rsid w:val="007C1D2B"/>
    <w:rsid w:val="007C3261"/>
    <w:rsid w:val="007C32D8"/>
    <w:rsid w:val="007C45C4"/>
    <w:rsid w:val="007C7D0F"/>
    <w:rsid w:val="007D10F2"/>
    <w:rsid w:val="007D385E"/>
    <w:rsid w:val="007D4FC2"/>
    <w:rsid w:val="007D5CD4"/>
    <w:rsid w:val="007D5DC5"/>
    <w:rsid w:val="007D5F6A"/>
    <w:rsid w:val="007D75DF"/>
    <w:rsid w:val="007D7AD9"/>
    <w:rsid w:val="007E16A7"/>
    <w:rsid w:val="007E20BF"/>
    <w:rsid w:val="007E5449"/>
    <w:rsid w:val="007E5DA0"/>
    <w:rsid w:val="007E67A0"/>
    <w:rsid w:val="007E730D"/>
    <w:rsid w:val="007E733A"/>
    <w:rsid w:val="007F1428"/>
    <w:rsid w:val="007F20D3"/>
    <w:rsid w:val="007F3CFA"/>
    <w:rsid w:val="007F403E"/>
    <w:rsid w:val="007F5991"/>
    <w:rsid w:val="007F6A26"/>
    <w:rsid w:val="007F6F23"/>
    <w:rsid w:val="007F78D7"/>
    <w:rsid w:val="0080042B"/>
    <w:rsid w:val="00800863"/>
    <w:rsid w:val="00800C18"/>
    <w:rsid w:val="00802845"/>
    <w:rsid w:val="008053E0"/>
    <w:rsid w:val="00806E5E"/>
    <w:rsid w:val="00807132"/>
    <w:rsid w:val="00810A40"/>
    <w:rsid w:val="00810CEA"/>
    <w:rsid w:val="00811565"/>
    <w:rsid w:val="008133A6"/>
    <w:rsid w:val="00815017"/>
    <w:rsid w:val="00815FE5"/>
    <w:rsid w:val="008160A7"/>
    <w:rsid w:val="008160BB"/>
    <w:rsid w:val="00817677"/>
    <w:rsid w:val="008215FF"/>
    <w:rsid w:val="008233E5"/>
    <w:rsid w:val="008251D6"/>
    <w:rsid w:val="008266A6"/>
    <w:rsid w:val="00826A64"/>
    <w:rsid w:val="00830280"/>
    <w:rsid w:val="00833014"/>
    <w:rsid w:val="00833DE8"/>
    <w:rsid w:val="00833F47"/>
    <w:rsid w:val="0083476E"/>
    <w:rsid w:val="008348C3"/>
    <w:rsid w:val="0083572F"/>
    <w:rsid w:val="0083628B"/>
    <w:rsid w:val="008365C5"/>
    <w:rsid w:val="00837188"/>
    <w:rsid w:val="008373B4"/>
    <w:rsid w:val="00837623"/>
    <w:rsid w:val="008400B1"/>
    <w:rsid w:val="0084060E"/>
    <w:rsid w:val="008413D4"/>
    <w:rsid w:val="00841AD6"/>
    <w:rsid w:val="00842A31"/>
    <w:rsid w:val="00845270"/>
    <w:rsid w:val="0084713F"/>
    <w:rsid w:val="0084719C"/>
    <w:rsid w:val="00847D37"/>
    <w:rsid w:val="00850EEB"/>
    <w:rsid w:val="00857C5F"/>
    <w:rsid w:val="00864CDD"/>
    <w:rsid w:val="00866EA3"/>
    <w:rsid w:val="00867237"/>
    <w:rsid w:val="00870408"/>
    <w:rsid w:val="0087190C"/>
    <w:rsid w:val="00871A41"/>
    <w:rsid w:val="00873EBF"/>
    <w:rsid w:val="008748D8"/>
    <w:rsid w:val="00876529"/>
    <w:rsid w:val="008769DC"/>
    <w:rsid w:val="00877856"/>
    <w:rsid w:val="00877B61"/>
    <w:rsid w:val="00880580"/>
    <w:rsid w:val="00881C9B"/>
    <w:rsid w:val="008835A3"/>
    <w:rsid w:val="00884478"/>
    <w:rsid w:val="00885F7C"/>
    <w:rsid w:val="00886D76"/>
    <w:rsid w:val="00890EEB"/>
    <w:rsid w:val="00891C08"/>
    <w:rsid w:val="008932C3"/>
    <w:rsid w:val="00895E26"/>
    <w:rsid w:val="008971BC"/>
    <w:rsid w:val="008A1976"/>
    <w:rsid w:val="008A47C4"/>
    <w:rsid w:val="008A490A"/>
    <w:rsid w:val="008A4A26"/>
    <w:rsid w:val="008A65C2"/>
    <w:rsid w:val="008A68D4"/>
    <w:rsid w:val="008A73CC"/>
    <w:rsid w:val="008B0A07"/>
    <w:rsid w:val="008B2A7E"/>
    <w:rsid w:val="008B4C83"/>
    <w:rsid w:val="008B4D3E"/>
    <w:rsid w:val="008B5534"/>
    <w:rsid w:val="008B5B86"/>
    <w:rsid w:val="008B5CF1"/>
    <w:rsid w:val="008B7298"/>
    <w:rsid w:val="008C0A74"/>
    <w:rsid w:val="008C0D3E"/>
    <w:rsid w:val="008C1495"/>
    <w:rsid w:val="008C16C4"/>
    <w:rsid w:val="008C3A10"/>
    <w:rsid w:val="008C5E2A"/>
    <w:rsid w:val="008C6DD3"/>
    <w:rsid w:val="008D1377"/>
    <w:rsid w:val="008D13FC"/>
    <w:rsid w:val="008D18A5"/>
    <w:rsid w:val="008D23BB"/>
    <w:rsid w:val="008D2FC8"/>
    <w:rsid w:val="008D373E"/>
    <w:rsid w:val="008D440B"/>
    <w:rsid w:val="008D4424"/>
    <w:rsid w:val="008D5C48"/>
    <w:rsid w:val="008D6958"/>
    <w:rsid w:val="008D69C5"/>
    <w:rsid w:val="008D7404"/>
    <w:rsid w:val="008E0BD3"/>
    <w:rsid w:val="008E102F"/>
    <w:rsid w:val="008E1832"/>
    <w:rsid w:val="008E2FAF"/>
    <w:rsid w:val="008E3596"/>
    <w:rsid w:val="008E41CE"/>
    <w:rsid w:val="008E4393"/>
    <w:rsid w:val="008E4541"/>
    <w:rsid w:val="008E62CB"/>
    <w:rsid w:val="008E6EA3"/>
    <w:rsid w:val="008F112D"/>
    <w:rsid w:val="008F3DCF"/>
    <w:rsid w:val="008F41C6"/>
    <w:rsid w:val="008F4A87"/>
    <w:rsid w:val="008F5F7A"/>
    <w:rsid w:val="008F70AD"/>
    <w:rsid w:val="008F7649"/>
    <w:rsid w:val="00900831"/>
    <w:rsid w:val="009022BF"/>
    <w:rsid w:val="00902432"/>
    <w:rsid w:val="00902F8C"/>
    <w:rsid w:val="009035A0"/>
    <w:rsid w:val="009041ED"/>
    <w:rsid w:val="00905564"/>
    <w:rsid w:val="009064DB"/>
    <w:rsid w:val="00906944"/>
    <w:rsid w:val="0091001A"/>
    <w:rsid w:val="00911CD9"/>
    <w:rsid w:val="00912B71"/>
    <w:rsid w:val="009143BC"/>
    <w:rsid w:val="009148E6"/>
    <w:rsid w:val="00914C66"/>
    <w:rsid w:val="0091606C"/>
    <w:rsid w:val="00917029"/>
    <w:rsid w:val="00920780"/>
    <w:rsid w:val="00921840"/>
    <w:rsid w:val="0092393C"/>
    <w:rsid w:val="00930BB3"/>
    <w:rsid w:val="00931632"/>
    <w:rsid w:val="00932C92"/>
    <w:rsid w:val="009349F5"/>
    <w:rsid w:val="009368E6"/>
    <w:rsid w:val="00937465"/>
    <w:rsid w:val="009411D6"/>
    <w:rsid w:val="00941251"/>
    <w:rsid w:val="00945053"/>
    <w:rsid w:val="009450AA"/>
    <w:rsid w:val="00945426"/>
    <w:rsid w:val="009454E4"/>
    <w:rsid w:val="00946569"/>
    <w:rsid w:val="00946DEF"/>
    <w:rsid w:val="009509A7"/>
    <w:rsid w:val="00953411"/>
    <w:rsid w:val="009549BF"/>
    <w:rsid w:val="009572BE"/>
    <w:rsid w:val="00957B40"/>
    <w:rsid w:val="00960E7D"/>
    <w:rsid w:val="0096606B"/>
    <w:rsid w:val="009667A5"/>
    <w:rsid w:val="0096683A"/>
    <w:rsid w:val="009738E1"/>
    <w:rsid w:val="009739F6"/>
    <w:rsid w:val="00973A1E"/>
    <w:rsid w:val="0097446A"/>
    <w:rsid w:val="00976779"/>
    <w:rsid w:val="009814F4"/>
    <w:rsid w:val="00981734"/>
    <w:rsid w:val="00982113"/>
    <w:rsid w:val="009825A9"/>
    <w:rsid w:val="00982A7B"/>
    <w:rsid w:val="00983CFE"/>
    <w:rsid w:val="00984240"/>
    <w:rsid w:val="00984EDE"/>
    <w:rsid w:val="00985FAF"/>
    <w:rsid w:val="0098742E"/>
    <w:rsid w:val="00990395"/>
    <w:rsid w:val="009919EE"/>
    <w:rsid w:val="00991BA2"/>
    <w:rsid w:val="0099339E"/>
    <w:rsid w:val="00995B07"/>
    <w:rsid w:val="0099770D"/>
    <w:rsid w:val="00997897"/>
    <w:rsid w:val="009A2619"/>
    <w:rsid w:val="009A2763"/>
    <w:rsid w:val="009A4233"/>
    <w:rsid w:val="009A49EF"/>
    <w:rsid w:val="009A7B51"/>
    <w:rsid w:val="009A7BA1"/>
    <w:rsid w:val="009A7C04"/>
    <w:rsid w:val="009B10D6"/>
    <w:rsid w:val="009B44A3"/>
    <w:rsid w:val="009B62F9"/>
    <w:rsid w:val="009C1E4B"/>
    <w:rsid w:val="009C57E8"/>
    <w:rsid w:val="009C65DA"/>
    <w:rsid w:val="009C7979"/>
    <w:rsid w:val="009D0291"/>
    <w:rsid w:val="009D05A7"/>
    <w:rsid w:val="009D0740"/>
    <w:rsid w:val="009D1DC0"/>
    <w:rsid w:val="009D2B67"/>
    <w:rsid w:val="009D4282"/>
    <w:rsid w:val="009D65D0"/>
    <w:rsid w:val="009D7E91"/>
    <w:rsid w:val="009E1139"/>
    <w:rsid w:val="009E30B0"/>
    <w:rsid w:val="009E54F4"/>
    <w:rsid w:val="009E5C1F"/>
    <w:rsid w:val="009E6AAF"/>
    <w:rsid w:val="009E7D5E"/>
    <w:rsid w:val="009F0015"/>
    <w:rsid w:val="009F2BFA"/>
    <w:rsid w:val="009F3ED4"/>
    <w:rsid w:val="009F42CE"/>
    <w:rsid w:val="009F4D0A"/>
    <w:rsid w:val="009F5054"/>
    <w:rsid w:val="00A01F89"/>
    <w:rsid w:val="00A021CD"/>
    <w:rsid w:val="00A039BA"/>
    <w:rsid w:val="00A03A3D"/>
    <w:rsid w:val="00A03D07"/>
    <w:rsid w:val="00A0507C"/>
    <w:rsid w:val="00A0528B"/>
    <w:rsid w:val="00A05389"/>
    <w:rsid w:val="00A11D32"/>
    <w:rsid w:val="00A12D7B"/>
    <w:rsid w:val="00A1375E"/>
    <w:rsid w:val="00A13AC3"/>
    <w:rsid w:val="00A16585"/>
    <w:rsid w:val="00A17A26"/>
    <w:rsid w:val="00A202F0"/>
    <w:rsid w:val="00A235BB"/>
    <w:rsid w:val="00A254F8"/>
    <w:rsid w:val="00A25ED1"/>
    <w:rsid w:val="00A322D7"/>
    <w:rsid w:val="00A33DC3"/>
    <w:rsid w:val="00A35D9F"/>
    <w:rsid w:val="00A3677C"/>
    <w:rsid w:val="00A3758D"/>
    <w:rsid w:val="00A40091"/>
    <w:rsid w:val="00A40391"/>
    <w:rsid w:val="00A41600"/>
    <w:rsid w:val="00A42A3D"/>
    <w:rsid w:val="00A43CBD"/>
    <w:rsid w:val="00A44C04"/>
    <w:rsid w:val="00A4525B"/>
    <w:rsid w:val="00A46B48"/>
    <w:rsid w:val="00A47FE5"/>
    <w:rsid w:val="00A50EAF"/>
    <w:rsid w:val="00A51EA8"/>
    <w:rsid w:val="00A541F8"/>
    <w:rsid w:val="00A56225"/>
    <w:rsid w:val="00A57102"/>
    <w:rsid w:val="00A57F77"/>
    <w:rsid w:val="00A602F9"/>
    <w:rsid w:val="00A61260"/>
    <w:rsid w:val="00A6270B"/>
    <w:rsid w:val="00A62F40"/>
    <w:rsid w:val="00A63B04"/>
    <w:rsid w:val="00A642E2"/>
    <w:rsid w:val="00A650EE"/>
    <w:rsid w:val="00A65313"/>
    <w:rsid w:val="00A65A95"/>
    <w:rsid w:val="00A662C8"/>
    <w:rsid w:val="00A66F2B"/>
    <w:rsid w:val="00A67B39"/>
    <w:rsid w:val="00A67F15"/>
    <w:rsid w:val="00A71157"/>
    <w:rsid w:val="00A719AA"/>
    <w:rsid w:val="00A71C4F"/>
    <w:rsid w:val="00A71DDB"/>
    <w:rsid w:val="00A72004"/>
    <w:rsid w:val="00A72E01"/>
    <w:rsid w:val="00A73C5A"/>
    <w:rsid w:val="00A7488A"/>
    <w:rsid w:val="00A7493E"/>
    <w:rsid w:val="00A7748B"/>
    <w:rsid w:val="00A804AD"/>
    <w:rsid w:val="00A80813"/>
    <w:rsid w:val="00A84619"/>
    <w:rsid w:val="00A84865"/>
    <w:rsid w:val="00A849D4"/>
    <w:rsid w:val="00A867C2"/>
    <w:rsid w:val="00A93863"/>
    <w:rsid w:val="00A946A2"/>
    <w:rsid w:val="00A94B0D"/>
    <w:rsid w:val="00A95CC8"/>
    <w:rsid w:val="00A966E6"/>
    <w:rsid w:val="00AA07F4"/>
    <w:rsid w:val="00AA0AB3"/>
    <w:rsid w:val="00AA4151"/>
    <w:rsid w:val="00AA5478"/>
    <w:rsid w:val="00AB0BEE"/>
    <w:rsid w:val="00AB13E7"/>
    <w:rsid w:val="00AB2191"/>
    <w:rsid w:val="00AB2464"/>
    <w:rsid w:val="00AB2BE3"/>
    <w:rsid w:val="00AB365E"/>
    <w:rsid w:val="00AB4B01"/>
    <w:rsid w:val="00AB504A"/>
    <w:rsid w:val="00AB61C0"/>
    <w:rsid w:val="00AB7834"/>
    <w:rsid w:val="00AC0494"/>
    <w:rsid w:val="00AC2150"/>
    <w:rsid w:val="00AC23D8"/>
    <w:rsid w:val="00AC364E"/>
    <w:rsid w:val="00AC45FF"/>
    <w:rsid w:val="00AC4D5F"/>
    <w:rsid w:val="00AC6328"/>
    <w:rsid w:val="00AC6921"/>
    <w:rsid w:val="00AC6A90"/>
    <w:rsid w:val="00AC7FA0"/>
    <w:rsid w:val="00AD00EB"/>
    <w:rsid w:val="00AD0F48"/>
    <w:rsid w:val="00AD1658"/>
    <w:rsid w:val="00AD21C7"/>
    <w:rsid w:val="00AD34AC"/>
    <w:rsid w:val="00AD3984"/>
    <w:rsid w:val="00AD531F"/>
    <w:rsid w:val="00AD5E9A"/>
    <w:rsid w:val="00AD7746"/>
    <w:rsid w:val="00AE02B6"/>
    <w:rsid w:val="00AE040E"/>
    <w:rsid w:val="00AE08DB"/>
    <w:rsid w:val="00AE2729"/>
    <w:rsid w:val="00AE28F3"/>
    <w:rsid w:val="00AE492B"/>
    <w:rsid w:val="00AE5871"/>
    <w:rsid w:val="00AE5AE2"/>
    <w:rsid w:val="00AE5DBA"/>
    <w:rsid w:val="00AE7343"/>
    <w:rsid w:val="00AF39F1"/>
    <w:rsid w:val="00AF403F"/>
    <w:rsid w:val="00AF465A"/>
    <w:rsid w:val="00AF5C67"/>
    <w:rsid w:val="00AF6794"/>
    <w:rsid w:val="00B00774"/>
    <w:rsid w:val="00B036D5"/>
    <w:rsid w:val="00B05B40"/>
    <w:rsid w:val="00B0768C"/>
    <w:rsid w:val="00B07CCE"/>
    <w:rsid w:val="00B10233"/>
    <w:rsid w:val="00B10B36"/>
    <w:rsid w:val="00B119ED"/>
    <w:rsid w:val="00B11A16"/>
    <w:rsid w:val="00B1458E"/>
    <w:rsid w:val="00B14C51"/>
    <w:rsid w:val="00B16B28"/>
    <w:rsid w:val="00B20C10"/>
    <w:rsid w:val="00B24742"/>
    <w:rsid w:val="00B24883"/>
    <w:rsid w:val="00B24E8B"/>
    <w:rsid w:val="00B31519"/>
    <w:rsid w:val="00B31675"/>
    <w:rsid w:val="00B345FD"/>
    <w:rsid w:val="00B3478E"/>
    <w:rsid w:val="00B35120"/>
    <w:rsid w:val="00B42FE5"/>
    <w:rsid w:val="00B44F11"/>
    <w:rsid w:val="00B451A5"/>
    <w:rsid w:val="00B47EC2"/>
    <w:rsid w:val="00B5173E"/>
    <w:rsid w:val="00B52496"/>
    <w:rsid w:val="00B55C61"/>
    <w:rsid w:val="00B57813"/>
    <w:rsid w:val="00B62979"/>
    <w:rsid w:val="00B63391"/>
    <w:rsid w:val="00B648E0"/>
    <w:rsid w:val="00B6753D"/>
    <w:rsid w:val="00B70056"/>
    <w:rsid w:val="00B70CD0"/>
    <w:rsid w:val="00B70D0E"/>
    <w:rsid w:val="00B73053"/>
    <w:rsid w:val="00B764F1"/>
    <w:rsid w:val="00B76E54"/>
    <w:rsid w:val="00B823A7"/>
    <w:rsid w:val="00B87D11"/>
    <w:rsid w:val="00B90FA5"/>
    <w:rsid w:val="00B919F1"/>
    <w:rsid w:val="00B91CE9"/>
    <w:rsid w:val="00B934F9"/>
    <w:rsid w:val="00B9397A"/>
    <w:rsid w:val="00B93CAC"/>
    <w:rsid w:val="00B93E35"/>
    <w:rsid w:val="00B946DC"/>
    <w:rsid w:val="00B94F95"/>
    <w:rsid w:val="00BA0A8A"/>
    <w:rsid w:val="00BA0ADA"/>
    <w:rsid w:val="00BA0F35"/>
    <w:rsid w:val="00BA1764"/>
    <w:rsid w:val="00BA54F0"/>
    <w:rsid w:val="00BA7827"/>
    <w:rsid w:val="00BA7B1D"/>
    <w:rsid w:val="00BB054F"/>
    <w:rsid w:val="00BB18D7"/>
    <w:rsid w:val="00BB3651"/>
    <w:rsid w:val="00BB3B16"/>
    <w:rsid w:val="00BB468D"/>
    <w:rsid w:val="00BB4ECE"/>
    <w:rsid w:val="00BB55D9"/>
    <w:rsid w:val="00BC0646"/>
    <w:rsid w:val="00BC0E8D"/>
    <w:rsid w:val="00BC19B6"/>
    <w:rsid w:val="00BC1E05"/>
    <w:rsid w:val="00BC4608"/>
    <w:rsid w:val="00BC4C3A"/>
    <w:rsid w:val="00BC511F"/>
    <w:rsid w:val="00BC7163"/>
    <w:rsid w:val="00BD1CF8"/>
    <w:rsid w:val="00BD255A"/>
    <w:rsid w:val="00BD35F9"/>
    <w:rsid w:val="00BD3AD0"/>
    <w:rsid w:val="00BD4AB1"/>
    <w:rsid w:val="00BD578A"/>
    <w:rsid w:val="00BD7B16"/>
    <w:rsid w:val="00BE2716"/>
    <w:rsid w:val="00BE53D6"/>
    <w:rsid w:val="00BE6551"/>
    <w:rsid w:val="00BF0749"/>
    <w:rsid w:val="00BF093B"/>
    <w:rsid w:val="00BF5381"/>
    <w:rsid w:val="00C0108F"/>
    <w:rsid w:val="00C021AD"/>
    <w:rsid w:val="00C03A80"/>
    <w:rsid w:val="00C049F0"/>
    <w:rsid w:val="00C0531E"/>
    <w:rsid w:val="00C06B2A"/>
    <w:rsid w:val="00C07C60"/>
    <w:rsid w:val="00C130B4"/>
    <w:rsid w:val="00C13774"/>
    <w:rsid w:val="00C15440"/>
    <w:rsid w:val="00C15C98"/>
    <w:rsid w:val="00C163BF"/>
    <w:rsid w:val="00C21123"/>
    <w:rsid w:val="00C211BE"/>
    <w:rsid w:val="00C21514"/>
    <w:rsid w:val="00C21895"/>
    <w:rsid w:val="00C2497B"/>
    <w:rsid w:val="00C25D05"/>
    <w:rsid w:val="00C26849"/>
    <w:rsid w:val="00C26B57"/>
    <w:rsid w:val="00C36C31"/>
    <w:rsid w:val="00C40F81"/>
    <w:rsid w:val="00C423A1"/>
    <w:rsid w:val="00C4244F"/>
    <w:rsid w:val="00C4260F"/>
    <w:rsid w:val="00C45104"/>
    <w:rsid w:val="00C4596E"/>
    <w:rsid w:val="00C45E56"/>
    <w:rsid w:val="00C46347"/>
    <w:rsid w:val="00C50B61"/>
    <w:rsid w:val="00C515E2"/>
    <w:rsid w:val="00C54CBF"/>
    <w:rsid w:val="00C55093"/>
    <w:rsid w:val="00C565EB"/>
    <w:rsid w:val="00C56DEC"/>
    <w:rsid w:val="00C573E8"/>
    <w:rsid w:val="00C5775B"/>
    <w:rsid w:val="00C6055D"/>
    <w:rsid w:val="00C632ED"/>
    <w:rsid w:val="00C634BC"/>
    <w:rsid w:val="00C66150"/>
    <w:rsid w:val="00C66850"/>
    <w:rsid w:val="00C67E16"/>
    <w:rsid w:val="00C70EF5"/>
    <w:rsid w:val="00C71A43"/>
    <w:rsid w:val="00C71B06"/>
    <w:rsid w:val="00C756C5"/>
    <w:rsid w:val="00C82CAE"/>
    <w:rsid w:val="00C82F02"/>
    <w:rsid w:val="00C83279"/>
    <w:rsid w:val="00C83A00"/>
    <w:rsid w:val="00C8415A"/>
    <w:rsid w:val="00C84DC4"/>
    <w:rsid w:val="00C87D50"/>
    <w:rsid w:val="00C92F02"/>
    <w:rsid w:val="00C930A8"/>
    <w:rsid w:val="00C94DB6"/>
    <w:rsid w:val="00C95735"/>
    <w:rsid w:val="00C96CE1"/>
    <w:rsid w:val="00CA0DE3"/>
    <w:rsid w:val="00CA15D0"/>
    <w:rsid w:val="00CA3B74"/>
    <w:rsid w:val="00CA4B17"/>
    <w:rsid w:val="00CA5A08"/>
    <w:rsid w:val="00CA6CB8"/>
    <w:rsid w:val="00CA6CDB"/>
    <w:rsid w:val="00CA7E8F"/>
    <w:rsid w:val="00CB0CCD"/>
    <w:rsid w:val="00CB16F2"/>
    <w:rsid w:val="00CB3E47"/>
    <w:rsid w:val="00CB469A"/>
    <w:rsid w:val="00CB5743"/>
    <w:rsid w:val="00CB5ABE"/>
    <w:rsid w:val="00CB75AE"/>
    <w:rsid w:val="00CC059C"/>
    <w:rsid w:val="00CC0918"/>
    <w:rsid w:val="00CC1A78"/>
    <w:rsid w:val="00CC3524"/>
    <w:rsid w:val="00CC600D"/>
    <w:rsid w:val="00CC610A"/>
    <w:rsid w:val="00CC69E1"/>
    <w:rsid w:val="00CC7608"/>
    <w:rsid w:val="00CD0308"/>
    <w:rsid w:val="00CD040E"/>
    <w:rsid w:val="00CD0716"/>
    <w:rsid w:val="00CD27BE"/>
    <w:rsid w:val="00CD37A5"/>
    <w:rsid w:val="00CD40AC"/>
    <w:rsid w:val="00CD6CA5"/>
    <w:rsid w:val="00CD6F0F"/>
    <w:rsid w:val="00CD7E0B"/>
    <w:rsid w:val="00CE065E"/>
    <w:rsid w:val="00CE0762"/>
    <w:rsid w:val="00CE0BB7"/>
    <w:rsid w:val="00CE17F2"/>
    <w:rsid w:val="00CE3B00"/>
    <w:rsid w:val="00CE3E37"/>
    <w:rsid w:val="00CE3E9A"/>
    <w:rsid w:val="00CE40C5"/>
    <w:rsid w:val="00CE4454"/>
    <w:rsid w:val="00CE5187"/>
    <w:rsid w:val="00CF00B0"/>
    <w:rsid w:val="00CF120A"/>
    <w:rsid w:val="00CF14F8"/>
    <w:rsid w:val="00CF44AA"/>
    <w:rsid w:val="00CF6E39"/>
    <w:rsid w:val="00CF72DA"/>
    <w:rsid w:val="00D01C96"/>
    <w:rsid w:val="00D020CF"/>
    <w:rsid w:val="00D07267"/>
    <w:rsid w:val="00D14D8C"/>
    <w:rsid w:val="00D159B2"/>
    <w:rsid w:val="00D15B4E"/>
    <w:rsid w:val="00D15FE6"/>
    <w:rsid w:val="00D17378"/>
    <w:rsid w:val="00D177E7"/>
    <w:rsid w:val="00D20716"/>
    <w:rsid w:val="00D20727"/>
    <w:rsid w:val="00D2079F"/>
    <w:rsid w:val="00D20F3F"/>
    <w:rsid w:val="00D23ED7"/>
    <w:rsid w:val="00D25073"/>
    <w:rsid w:val="00D25412"/>
    <w:rsid w:val="00D264E2"/>
    <w:rsid w:val="00D30D57"/>
    <w:rsid w:val="00D32C73"/>
    <w:rsid w:val="00D35593"/>
    <w:rsid w:val="00D36046"/>
    <w:rsid w:val="00D41FF3"/>
    <w:rsid w:val="00D425A9"/>
    <w:rsid w:val="00D42667"/>
    <w:rsid w:val="00D4304C"/>
    <w:rsid w:val="00D43B2E"/>
    <w:rsid w:val="00D447EF"/>
    <w:rsid w:val="00D46B45"/>
    <w:rsid w:val="00D505E2"/>
    <w:rsid w:val="00D529F4"/>
    <w:rsid w:val="00D52DE7"/>
    <w:rsid w:val="00D536DD"/>
    <w:rsid w:val="00D5465F"/>
    <w:rsid w:val="00D54A6C"/>
    <w:rsid w:val="00D54C16"/>
    <w:rsid w:val="00D605B8"/>
    <w:rsid w:val="00D61882"/>
    <w:rsid w:val="00D622F5"/>
    <w:rsid w:val="00D629FD"/>
    <w:rsid w:val="00D62CCB"/>
    <w:rsid w:val="00D6384C"/>
    <w:rsid w:val="00D6424F"/>
    <w:rsid w:val="00D645AD"/>
    <w:rsid w:val="00D660BD"/>
    <w:rsid w:val="00D6622A"/>
    <w:rsid w:val="00D7302C"/>
    <w:rsid w:val="00D73700"/>
    <w:rsid w:val="00D74411"/>
    <w:rsid w:val="00D7463D"/>
    <w:rsid w:val="00D760A2"/>
    <w:rsid w:val="00D76755"/>
    <w:rsid w:val="00D76A70"/>
    <w:rsid w:val="00D804E0"/>
    <w:rsid w:val="00D80F5A"/>
    <w:rsid w:val="00D81490"/>
    <w:rsid w:val="00D847F6"/>
    <w:rsid w:val="00D84CC1"/>
    <w:rsid w:val="00D84E4A"/>
    <w:rsid w:val="00D85752"/>
    <w:rsid w:val="00D86F74"/>
    <w:rsid w:val="00D92E54"/>
    <w:rsid w:val="00D960F8"/>
    <w:rsid w:val="00D9794D"/>
    <w:rsid w:val="00DA2A36"/>
    <w:rsid w:val="00DA30DA"/>
    <w:rsid w:val="00DA4540"/>
    <w:rsid w:val="00DA5252"/>
    <w:rsid w:val="00DA587E"/>
    <w:rsid w:val="00DA5CA3"/>
    <w:rsid w:val="00DA796B"/>
    <w:rsid w:val="00DA7D7E"/>
    <w:rsid w:val="00DB0573"/>
    <w:rsid w:val="00DB1DEF"/>
    <w:rsid w:val="00DB3052"/>
    <w:rsid w:val="00DB70BC"/>
    <w:rsid w:val="00DC07E7"/>
    <w:rsid w:val="00DC1ADF"/>
    <w:rsid w:val="00DC2317"/>
    <w:rsid w:val="00DC2D17"/>
    <w:rsid w:val="00DC497C"/>
    <w:rsid w:val="00DC557F"/>
    <w:rsid w:val="00DC629F"/>
    <w:rsid w:val="00DD24A6"/>
    <w:rsid w:val="00DD442E"/>
    <w:rsid w:val="00DD4F99"/>
    <w:rsid w:val="00DE1681"/>
    <w:rsid w:val="00DE23BF"/>
    <w:rsid w:val="00DE28F3"/>
    <w:rsid w:val="00DE3897"/>
    <w:rsid w:val="00DE3981"/>
    <w:rsid w:val="00DE40DD"/>
    <w:rsid w:val="00DE46AB"/>
    <w:rsid w:val="00DE70FE"/>
    <w:rsid w:val="00DE7755"/>
    <w:rsid w:val="00DF0058"/>
    <w:rsid w:val="00DF0549"/>
    <w:rsid w:val="00DF059A"/>
    <w:rsid w:val="00DF060A"/>
    <w:rsid w:val="00DF0666"/>
    <w:rsid w:val="00DF0A34"/>
    <w:rsid w:val="00DF20F3"/>
    <w:rsid w:val="00DF3350"/>
    <w:rsid w:val="00DF5941"/>
    <w:rsid w:val="00DF5BC4"/>
    <w:rsid w:val="00DF5ED6"/>
    <w:rsid w:val="00DF5F43"/>
    <w:rsid w:val="00DF6007"/>
    <w:rsid w:val="00DF6B61"/>
    <w:rsid w:val="00DF6D19"/>
    <w:rsid w:val="00DF70F5"/>
    <w:rsid w:val="00DF7536"/>
    <w:rsid w:val="00DF7719"/>
    <w:rsid w:val="00E0005E"/>
    <w:rsid w:val="00E02AA3"/>
    <w:rsid w:val="00E05B90"/>
    <w:rsid w:val="00E05BD5"/>
    <w:rsid w:val="00E0615D"/>
    <w:rsid w:val="00E10EB6"/>
    <w:rsid w:val="00E1260C"/>
    <w:rsid w:val="00E12996"/>
    <w:rsid w:val="00E167F4"/>
    <w:rsid w:val="00E2035B"/>
    <w:rsid w:val="00E219C4"/>
    <w:rsid w:val="00E2252C"/>
    <w:rsid w:val="00E22CDF"/>
    <w:rsid w:val="00E23C84"/>
    <w:rsid w:val="00E270C0"/>
    <w:rsid w:val="00E27CD4"/>
    <w:rsid w:val="00E33A4E"/>
    <w:rsid w:val="00E34C93"/>
    <w:rsid w:val="00E36D82"/>
    <w:rsid w:val="00E36EE8"/>
    <w:rsid w:val="00E40810"/>
    <w:rsid w:val="00E4349E"/>
    <w:rsid w:val="00E435F9"/>
    <w:rsid w:val="00E45967"/>
    <w:rsid w:val="00E460B9"/>
    <w:rsid w:val="00E470CB"/>
    <w:rsid w:val="00E476A7"/>
    <w:rsid w:val="00E53BB8"/>
    <w:rsid w:val="00E54753"/>
    <w:rsid w:val="00E55836"/>
    <w:rsid w:val="00E55E9E"/>
    <w:rsid w:val="00E569D3"/>
    <w:rsid w:val="00E60827"/>
    <w:rsid w:val="00E6185C"/>
    <w:rsid w:val="00E625D2"/>
    <w:rsid w:val="00E64842"/>
    <w:rsid w:val="00E64C61"/>
    <w:rsid w:val="00E64CF4"/>
    <w:rsid w:val="00E654E2"/>
    <w:rsid w:val="00E67121"/>
    <w:rsid w:val="00E67EE0"/>
    <w:rsid w:val="00E7198D"/>
    <w:rsid w:val="00E71DEC"/>
    <w:rsid w:val="00E71F23"/>
    <w:rsid w:val="00E735AF"/>
    <w:rsid w:val="00E74016"/>
    <w:rsid w:val="00E74CA6"/>
    <w:rsid w:val="00E75C8D"/>
    <w:rsid w:val="00E75CF9"/>
    <w:rsid w:val="00E75E3D"/>
    <w:rsid w:val="00E76A85"/>
    <w:rsid w:val="00E82EC6"/>
    <w:rsid w:val="00E83328"/>
    <w:rsid w:val="00E86A3F"/>
    <w:rsid w:val="00E90325"/>
    <w:rsid w:val="00E92E82"/>
    <w:rsid w:val="00E95BAB"/>
    <w:rsid w:val="00E969B0"/>
    <w:rsid w:val="00E970F8"/>
    <w:rsid w:val="00E97278"/>
    <w:rsid w:val="00E9731C"/>
    <w:rsid w:val="00EA03C6"/>
    <w:rsid w:val="00EA1C8B"/>
    <w:rsid w:val="00EA403A"/>
    <w:rsid w:val="00EA4E4C"/>
    <w:rsid w:val="00EA5DA5"/>
    <w:rsid w:val="00EA7F7C"/>
    <w:rsid w:val="00EB341A"/>
    <w:rsid w:val="00EB37E0"/>
    <w:rsid w:val="00EB5385"/>
    <w:rsid w:val="00EB6C80"/>
    <w:rsid w:val="00EC0184"/>
    <w:rsid w:val="00EC16CD"/>
    <w:rsid w:val="00EC38B2"/>
    <w:rsid w:val="00EC4742"/>
    <w:rsid w:val="00EC5071"/>
    <w:rsid w:val="00EC54DE"/>
    <w:rsid w:val="00EC626B"/>
    <w:rsid w:val="00ED2C35"/>
    <w:rsid w:val="00ED3D98"/>
    <w:rsid w:val="00ED435A"/>
    <w:rsid w:val="00EE1CBE"/>
    <w:rsid w:val="00EE29D1"/>
    <w:rsid w:val="00EE3274"/>
    <w:rsid w:val="00EE3B35"/>
    <w:rsid w:val="00EE7E3E"/>
    <w:rsid w:val="00EF06AE"/>
    <w:rsid w:val="00EF0BC1"/>
    <w:rsid w:val="00EF3174"/>
    <w:rsid w:val="00EF487F"/>
    <w:rsid w:val="00EF5911"/>
    <w:rsid w:val="00EF63AB"/>
    <w:rsid w:val="00EF7719"/>
    <w:rsid w:val="00EF7E9A"/>
    <w:rsid w:val="00F017AF"/>
    <w:rsid w:val="00F02500"/>
    <w:rsid w:val="00F041C4"/>
    <w:rsid w:val="00F05A56"/>
    <w:rsid w:val="00F05C69"/>
    <w:rsid w:val="00F062EC"/>
    <w:rsid w:val="00F075A1"/>
    <w:rsid w:val="00F1598C"/>
    <w:rsid w:val="00F17094"/>
    <w:rsid w:val="00F17666"/>
    <w:rsid w:val="00F20BC6"/>
    <w:rsid w:val="00F21E5A"/>
    <w:rsid w:val="00F255FC"/>
    <w:rsid w:val="00F259B0"/>
    <w:rsid w:val="00F261A4"/>
    <w:rsid w:val="00F26A20"/>
    <w:rsid w:val="00F26CAB"/>
    <w:rsid w:val="00F26CAD"/>
    <w:rsid w:val="00F26F3A"/>
    <w:rsid w:val="00F27543"/>
    <w:rsid w:val="00F276C9"/>
    <w:rsid w:val="00F36BBC"/>
    <w:rsid w:val="00F36C43"/>
    <w:rsid w:val="00F40690"/>
    <w:rsid w:val="00F428A4"/>
    <w:rsid w:val="00F43B8F"/>
    <w:rsid w:val="00F445F9"/>
    <w:rsid w:val="00F44E3E"/>
    <w:rsid w:val="00F472E7"/>
    <w:rsid w:val="00F51785"/>
    <w:rsid w:val="00F51CF9"/>
    <w:rsid w:val="00F52D4C"/>
    <w:rsid w:val="00F530D7"/>
    <w:rsid w:val="00F5313A"/>
    <w:rsid w:val="00F53562"/>
    <w:rsid w:val="00F53982"/>
    <w:rsid w:val="00F541E6"/>
    <w:rsid w:val="00F546D0"/>
    <w:rsid w:val="00F55C33"/>
    <w:rsid w:val="00F564C1"/>
    <w:rsid w:val="00F56D1E"/>
    <w:rsid w:val="00F63392"/>
    <w:rsid w:val="00F640BF"/>
    <w:rsid w:val="00F646AB"/>
    <w:rsid w:val="00F64778"/>
    <w:rsid w:val="00F65E3F"/>
    <w:rsid w:val="00F66EED"/>
    <w:rsid w:val="00F67174"/>
    <w:rsid w:val="00F70754"/>
    <w:rsid w:val="00F717E0"/>
    <w:rsid w:val="00F77861"/>
    <w:rsid w:val="00F80A61"/>
    <w:rsid w:val="00F827D6"/>
    <w:rsid w:val="00F82D97"/>
    <w:rsid w:val="00F84502"/>
    <w:rsid w:val="00F85DEE"/>
    <w:rsid w:val="00F8618A"/>
    <w:rsid w:val="00F879A1"/>
    <w:rsid w:val="00F919F6"/>
    <w:rsid w:val="00F91AD8"/>
    <w:rsid w:val="00F92FC4"/>
    <w:rsid w:val="00F938ED"/>
    <w:rsid w:val="00F94778"/>
    <w:rsid w:val="00F94A27"/>
    <w:rsid w:val="00F95B17"/>
    <w:rsid w:val="00F96EE3"/>
    <w:rsid w:val="00F9793C"/>
    <w:rsid w:val="00F97AB0"/>
    <w:rsid w:val="00F97E10"/>
    <w:rsid w:val="00FA0C14"/>
    <w:rsid w:val="00FA41B5"/>
    <w:rsid w:val="00FA692B"/>
    <w:rsid w:val="00FB2CDF"/>
    <w:rsid w:val="00FB3BA6"/>
    <w:rsid w:val="00FB4375"/>
    <w:rsid w:val="00FB4715"/>
    <w:rsid w:val="00FB4B02"/>
    <w:rsid w:val="00FB4D01"/>
    <w:rsid w:val="00FB619E"/>
    <w:rsid w:val="00FB61B3"/>
    <w:rsid w:val="00FB6C8D"/>
    <w:rsid w:val="00FC0322"/>
    <w:rsid w:val="00FC04BA"/>
    <w:rsid w:val="00FC154B"/>
    <w:rsid w:val="00FC2D40"/>
    <w:rsid w:val="00FC3600"/>
    <w:rsid w:val="00FC434D"/>
    <w:rsid w:val="00FC565B"/>
    <w:rsid w:val="00FD1FDF"/>
    <w:rsid w:val="00FD39B9"/>
    <w:rsid w:val="00FD3DFC"/>
    <w:rsid w:val="00FD6E73"/>
    <w:rsid w:val="00FE006E"/>
    <w:rsid w:val="00FE0172"/>
    <w:rsid w:val="00FE0CFD"/>
    <w:rsid w:val="00FE129B"/>
    <w:rsid w:val="00FE2586"/>
    <w:rsid w:val="00FE2964"/>
    <w:rsid w:val="00FE2AB4"/>
    <w:rsid w:val="00FE3CD7"/>
    <w:rsid w:val="00FE3EFF"/>
    <w:rsid w:val="00FE45B2"/>
    <w:rsid w:val="00FE54D4"/>
    <w:rsid w:val="00FE7F4C"/>
    <w:rsid w:val="00FF0DF1"/>
    <w:rsid w:val="00FF1E44"/>
    <w:rsid w:val="00FF2AC2"/>
    <w:rsid w:val="00FF3225"/>
    <w:rsid w:val="00FF3585"/>
    <w:rsid w:val="00FF4696"/>
    <w:rsid w:val="00FF5FCA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92E15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E557E"/>
    <w:pPr>
      <w:keepLines w:val="0"/>
      <w:numPr>
        <w:numId w:val="1"/>
      </w:numPr>
      <w:tabs>
        <w:tab w:val="left" w:pos="720"/>
      </w:tabs>
      <w:spacing w:before="240"/>
      <w:outlineLvl w:val="0"/>
      <w:pPrChange w:id="0" w:author="Dalton Solano dos Reis" w:date="2023-06-24T15:26:00Z">
        <w:pPr>
          <w:keepNext/>
          <w:numPr>
            <w:numId w:val="1"/>
          </w:numPr>
          <w:tabs>
            <w:tab w:val="left" w:pos="720"/>
          </w:tabs>
          <w:spacing w:before="240"/>
          <w:outlineLvl w:val="0"/>
        </w:pPr>
      </w:pPrChange>
    </w:pPr>
    <w:rPr>
      <w:b/>
      <w:caps/>
      <w:kern w:val="28"/>
      <w:sz w:val="20"/>
      <w:szCs w:val="20"/>
      <w:rPrChange w:id="0" w:author="Dalton Solano dos Reis" w:date="2023-06-24T15:26:00Z">
        <w:rPr>
          <w:b/>
          <w:caps/>
          <w:kern w:val="28"/>
          <w:lang w:val="pt-BR" w:eastAsia="pt-BR" w:bidi="ar-SA"/>
        </w:rPr>
      </w:rPrChange>
    </w:rPr>
  </w:style>
  <w:style w:type="paragraph" w:styleId="Ttulo2">
    <w:name w:val="heading 2"/>
    <w:aliases w:val="TF-TÍTULO 2"/>
    <w:next w:val="TF-TEXTO"/>
    <w:autoRedefine/>
    <w:qFormat/>
    <w:rsid w:val="00830280"/>
    <w:pPr>
      <w:keepNext/>
      <w:keepLines/>
      <w:numPr>
        <w:ilvl w:val="1"/>
        <w:numId w:val="1"/>
      </w:numPr>
      <w:spacing w:before="120"/>
      <w:jc w:val="both"/>
      <w:outlineLvl w:val="1"/>
      <w:pPrChange w:id="1" w:author="Dalton Solano dos Reis" w:date="2023-06-24T12:08:00Z">
        <w:pPr>
          <w:keepNext/>
          <w:keepLines/>
          <w:numPr>
            <w:ilvl w:val="1"/>
            <w:numId w:val="1"/>
          </w:numPr>
          <w:spacing w:before="120"/>
          <w:jc w:val="both"/>
          <w:outlineLvl w:val="1"/>
        </w:pPr>
      </w:pPrChange>
    </w:pPr>
    <w:rPr>
      <w:caps/>
      <w:color w:val="000000"/>
      <w:rPrChange w:id="1" w:author="Dalton Solano dos Reis" w:date="2023-06-24T12:08:00Z">
        <w:rPr>
          <w:caps/>
          <w:color w:val="000000"/>
          <w:lang w:val="pt-BR" w:eastAsia="pt-BR" w:bidi="ar-SA"/>
        </w:rPr>
      </w:rPrChange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5E1019"/>
    <w:pPr>
      <w:keepLines/>
      <w:spacing w:before="120"/>
    </w:p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paragraph" w:customStyle="1" w:styleId="TF-refernciasITEM0">
    <w:name w:val="TF-referências ITEM"/>
    <w:rsid w:val="00C92F02"/>
    <w:pPr>
      <w:keepLines/>
      <w:spacing w:after="120"/>
    </w:pPr>
  </w:style>
  <w:style w:type="paragraph" w:styleId="NormalWeb">
    <w:name w:val="Normal (Web)"/>
    <w:basedOn w:val="Normal"/>
    <w:uiPriority w:val="99"/>
    <w:semiHidden/>
    <w:unhideWhenUsed/>
    <w:rsid w:val="008A490A"/>
  </w:style>
  <w:style w:type="paragraph" w:customStyle="1" w:styleId="TF-TEXTOQUADRO">
    <w:name w:val="TF-TEXTO QUADRO"/>
    <w:rsid w:val="001326B4"/>
    <w:pPr>
      <w:keepNext/>
      <w:keepLines/>
    </w:pPr>
  </w:style>
  <w:style w:type="character" w:styleId="Refdecomentrio">
    <w:name w:val="annotation reference"/>
    <w:basedOn w:val="Fontepargpadro"/>
    <w:uiPriority w:val="99"/>
    <w:semiHidden/>
    <w:unhideWhenUsed/>
    <w:rsid w:val="00E6082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6082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6082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6082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60827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107D0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2361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3C30E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366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852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hyperlink" Target="https://www.researchgate.net/publication/230854710_From_Game_Design_Elements_to_Gamefulness_Defining_Gamification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://www.sistemademuseus.rs.gov.br/wp-content/midia/Legislacao-sobre-Museus.pdf" TargetMode="External"/><Relationship Id="rId42" Type="http://schemas.openxmlformats.org/officeDocument/2006/relationships/hyperlink" Target="https://masp.org.br/sobre" TargetMode="External"/><Relationship Id="rId47" Type="http://schemas.openxmlformats.org/officeDocument/2006/relationships/hyperlink" Target="https://upload.wikimedia.org/wikipedia/commons/thumb/f/ff/First_Computer_Bug%2C_1945.jpg/1280px-First_Computer_Bug%2C_1945.jpg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www.museumnext.com/article/how-museums-are-using-augmented-reality/" TargetMode="External"/><Relationship Id="rId40" Type="http://schemas.openxmlformats.org/officeDocument/2006/relationships/hyperlink" Target="http://fabiopotsch.pbworks.com/w/file/fetch/48938507/Fundamentos_realidade_aumentada.pdf" TargetMode="External"/><Relationship Id="rId45" Type="http://schemas.openxmlformats.org/officeDocument/2006/relationships/hyperlink" Target="https://www.preprints.org/manuscript/202206.0104/v1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hyperlink" Target="https://poplar.studio/blog/5-amazing-augmented-reality-museum-experiences/" TargetMode="External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museumnext.com/article/how-technology-is-bringing-museums-back-to-life/" TargetMode="External"/><Relationship Id="rId43" Type="http://schemas.openxmlformats.org/officeDocument/2006/relationships/hyperlink" Target="https://www.redalyc.org/journal/4656/465660194011/html/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hyperlink" Target="https://www.museumnext.com/article/why-we-need-museums-now-more-than-ever/" TargetMode="External"/><Relationship Id="rId38" Type="http://schemas.openxmlformats.org/officeDocument/2006/relationships/hyperlink" Target="https://cuseum.com/blog/life-death-of-qr-codes-in-museums" TargetMode="External"/><Relationship Id="rId46" Type="http://schemas.openxmlformats.org/officeDocument/2006/relationships/hyperlink" Target="https://www.mercurynews.com/2022/02/19/not-just-for-silicon-valley-bros-computer-history-museum-reopens-to-all/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ieeexplore.ieee.org/document/674483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link.springer.com/article/10.1007/s00779-013-0647-1" TargetMode="External"/><Relationship Id="rId49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1EC9B58C34D55BCA57FCA1F637B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44078-9BF8-40C2-B6D5-ACCE6D2919B1}"/>
      </w:docPartPr>
      <w:docPartBody>
        <w:p w:rsidR="001077FC" w:rsidRDefault="006B44B2" w:rsidP="006B44B2">
          <w:pPr>
            <w:pStyle w:val="ACC1EC9B58C34D55BCA57FCA1F637BDC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  <w:docPart>
      <w:docPartPr>
        <w:name w:val="B48505F6AC4F44E5A8D2F560F3D2AA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6E1165-AAB9-4693-9075-5594FFFF5627}"/>
      </w:docPartPr>
      <w:docPartBody>
        <w:p w:rsidR="0026470D" w:rsidRDefault="00000000">
          <w:pPr>
            <w:pStyle w:val="B48505F6AC4F44E5A8D2F560F3D2AA73"/>
          </w:pPr>
          <w:r w:rsidRPr="008F73D8">
            <w:rPr>
              <w:rStyle w:val="TextodoEspaoReservado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B2"/>
    <w:rsid w:val="000414D8"/>
    <w:rsid w:val="000707D3"/>
    <w:rsid w:val="001077FC"/>
    <w:rsid w:val="00111CDD"/>
    <w:rsid w:val="00162AE4"/>
    <w:rsid w:val="0026470D"/>
    <w:rsid w:val="00345780"/>
    <w:rsid w:val="003F5D6D"/>
    <w:rsid w:val="005B00D8"/>
    <w:rsid w:val="00625F47"/>
    <w:rsid w:val="006A3EC1"/>
    <w:rsid w:val="006B44B2"/>
    <w:rsid w:val="006B5831"/>
    <w:rsid w:val="006D2D0B"/>
    <w:rsid w:val="007011FE"/>
    <w:rsid w:val="007D2BC7"/>
    <w:rsid w:val="007F2A66"/>
    <w:rsid w:val="00836A4E"/>
    <w:rsid w:val="008A5A99"/>
    <w:rsid w:val="008C0D4D"/>
    <w:rsid w:val="008D6E9A"/>
    <w:rsid w:val="00913FA9"/>
    <w:rsid w:val="009274CB"/>
    <w:rsid w:val="009A2855"/>
    <w:rsid w:val="009F1515"/>
    <w:rsid w:val="00A42D69"/>
    <w:rsid w:val="00A43B03"/>
    <w:rsid w:val="00AA1BCE"/>
    <w:rsid w:val="00D57D8D"/>
    <w:rsid w:val="00DC41AD"/>
    <w:rsid w:val="00EC03FD"/>
    <w:rsid w:val="00EC494C"/>
    <w:rsid w:val="00ED07E2"/>
    <w:rsid w:val="00F461A0"/>
    <w:rsid w:val="00F84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6B44B2"/>
    <w:rPr>
      <w:color w:val="808080"/>
    </w:rPr>
  </w:style>
  <w:style w:type="paragraph" w:customStyle="1" w:styleId="ACC1EC9B58C34D55BCA57FCA1F637BDC">
    <w:name w:val="ACC1EC9B58C34D55BCA57FCA1F637BDC"/>
    <w:rsid w:val="006B44B2"/>
  </w:style>
  <w:style w:type="paragraph" w:customStyle="1" w:styleId="B48505F6AC4F44E5A8D2F560F3D2AA73">
    <w:name w:val="B48505F6AC4F44E5A8D2F560F3D2A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Props1.xml><?xml version="1.0" encoding="utf-8"?>
<ds:datastoreItem xmlns:ds="http://schemas.openxmlformats.org/officeDocument/2006/customXml" ds:itemID="{C4ABEB26-2A1A-47A3-9790-FB037264D9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8434</Words>
  <Characters>45546</Characters>
  <Application>Microsoft Office Word</Application>
  <DocSecurity>0</DocSecurity>
  <Lines>379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UNIVERSIDADE REGIONAL DE BLUMENAU</vt:lpstr>
    </vt:vector>
  </TitlesOfParts>
  <Company>Universidade Regional de Blumenau (FURB)</Company>
  <LinksUpToDate>false</LinksUpToDate>
  <CharactersWithSpaces>53873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Dalton Solano dos Reis</cp:lastModifiedBy>
  <cp:revision>6</cp:revision>
  <cp:lastPrinted>2013-08-27T11:47:00Z</cp:lastPrinted>
  <dcterms:created xsi:type="dcterms:W3CDTF">2023-06-23T21:04:00Z</dcterms:created>
  <dcterms:modified xsi:type="dcterms:W3CDTF">2023-06-27T14:15:00Z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